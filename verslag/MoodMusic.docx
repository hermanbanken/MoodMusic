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72A25A" w14:textId="461393DF" w:rsidR="003C159E" w:rsidRDefault="00EF1A54" w:rsidP="00043C5C">
      <w:pPr>
        <w:pStyle w:val="Title"/>
        <w:rPr>
          <w:ins w:id="6" w:author="H.J. Banken" w:date="2012-01-18T17:04:00Z"/>
        </w:rPr>
        <w:pPrChange w:id="7" w:author="H.J. Banken" w:date="2012-01-18T17:02:00Z">
          <w:pPr>
            <w:pStyle w:val="Title"/>
            <w:jc w:val="both"/>
          </w:pPr>
        </w:pPrChange>
      </w:pPr>
      <w:ins w:id="8" w:author="H.J. Banken" w:date="2012-01-18T16:30:00Z">
        <w:r w:rsidRPr="00043C5C">
          <w:rPr>
            <w:rPrChange w:id="9" w:author="H.J. Banken" w:date="2012-01-18T17:02:00Z">
              <w:rPr>
                <w:noProof/>
              </w:rPr>
            </w:rPrChange>
          </w:rPr>
          <mc:AlternateContent>
            <mc:Choice Requires="wps">
              <w:drawing>
                <wp:anchor distT="0" distB="0" distL="114300" distR="114300" simplePos="0" relativeHeight="251661312" behindDoc="1" locked="0" layoutInCell="1" allowOverlap="1" wp14:anchorId="4BF2611E" wp14:editId="3603F95A">
                  <wp:simplePos x="0" y="0"/>
                  <wp:positionH relativeFrom="column">
                    <wp:posOffset>-1600200</wp:posOffset>
                  </wp:positionH>
                  <wp:positionV relativeFrom="paragraph">
                    <wp:posOffset>-1143000</wp:posOffset>
                  </wp:positionV>
                  <wp:extent cx="8788400" cy="11087100"/>
                  <wp:effectExtent l="50800" t="25400" r="76200" b="114300"/>
                  <wp:wrapNone/>
                  <wp:docPr id="6" name="Rectangle 6"/>
                  <wp:cNvGraphicFramePr/>
                  <a:graphic xmlns:a="http://schemas.openxmlformats.org/drawingml/2006/main">
                    <a:graphicData uri="http://schemas.microsoft.com/office/word/2010/wordprocessingShape">
                      <wps:wsp>
                        <wps:cNvSpPr/>
                        <wps:spPr>
                          <a:xfrm>
                            <a:off x="0" y="0"/>
                            <a:ext cx="8788400" cy="11087100"/>
                          </a:xfrm>
                          <a:prstGeom prst="rect">
                            <a:avLst/>
                          </a:prstGeom>
                          <a:blipFill rotWithShape="1">
                            <a:blip r:embed="rId9"/>
                            <a:stretch>
                              <a:fillRect/>
                            </a:stretch>
                          </a:blip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125.95pt;margin-top:-89.95pt;width:692pt;height:87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" strokecolor="#4579b8 [3044]">
                  <v:fill r:id="rId10" o:title="" rotate="t" type="frame"/>
                  <v:shadow on="t" opacity="22937f" mv:blur="40000f" origin=",.5" offset="0,23000emu"/>
                </v:rect>
              </w:pict>
            </mc:Fallback>
          </mc:AlternateContent>
        </w:r>
      </w:ins>
      <w:moveToRangeStart w:id="10" w:author="H.J. Banken" w:date="2012-01-18T15:48:00Z" w:name="move188521056"/>
      <w:proofErr w:type="spellStart"/>
      <w:moveTo w:id="11" w:author="H.J. Banken" w:date="2012-01-18T15:48:00Z">
        <w:r w:rsidR="003C159E" w:rsidRPr="00043C5C">
          <w:rPr>
            <w:rPrChange w:id="12" w:author="H.J. Banken" w:date="2012-01-18T17:02:00Z">
              <w:rPr>
                <w:lang w:val="nl-NL"/>
              </w:rPr>
            </w:rPrChange>
          </w:rPr>
          <w:t>MoodMusic</w:t>
        </w:r>
      </w:moveTo>
      <w:proofErr w:type="spellEnd"/>
    </w:p>
    <w:p w14:paraId="5C883A5B" w14:textId="235F7824" w:rsidR="002F0FAB" w:rsidRPr="00A528C6" w:rsidRDefault="002F0FAB" w:rsidP="002F0FAB">
      <w:pPr>
        <w:pStyle w:val="Subtitle"/>
        <w:jc w:val="center"/>
        <w:rPr>
          <w:ins w:id="13" w:author="H.J. Banken" w:date="2012-01-18T17:04:00Z"/>
          <w:color w:val="auto"/>
          <w:sz w:val="28"/>
          <w:rPrChange w:id="14" w:author="H.J. Banken" w:date="2012-01-18T17:06:00Z">
            <w:rPr>
              <w:ins w:id="15" w:author="H.J. Banken" w:date="2012-01-18T17:04:00Z"/>
            </w:rPr>
          </w:rPrChange>
        </w:rPr>
        <w:pPrChange w:id="16" w:author="H.J. Banken" w:date="2012-01-18T17:04:00Z">
          <w:pPr>
            <w:pStyle w:val="Title"/>
            <w:jc w:val="both"/>
          </w:pPr>
        </w:pPrChange>
      </w:pPr>
      <w:ins w:id="17" w:author="H.J. Banken" w:date="2012-01-18T17:04:00Z">
        <w:r w:rsidRPr="00A528C6">
          <w:rPr>
            <w:color w:val="auto"/>
            <w:sz w:val="28"/>
            <w:rPrChange w:id="18" w:author="H.J. Banken" w:date="2012-01-18T17:06:00Z">
              <w:rPr/>
            </w:rPrChange>
          </w:rPr>
          <w:t>A music recommender system</w:t>
        </w:r>
      </w:ins>
    </w:p>
    <w:p w14:paraId="0ABE8B78" w14:textId="77777777" w:rsidR="00A528C6" w:rsidRDefault="00A528C6" w:rsidP="002F0FAB">
      <w:pPr>
        <w:jc w:val="center"/>
        <w:rPr>
          <w:ins w:id="19" w:author="H.J. Banken" w:date="2012-01-18T17:07:00Z"/>
          <w:sz w:val="28"/>
        </w:rPr>
        <w:pPrChange w:id="20" w:author="H.J. Banken" w:date="2012-01-18T17:04:00Z">
          <w:pPr>
            <w:pStyle w:val="Title"/>
            <w:jc w:val="both"/>
          </w:pPr>
        </w:pPrChange>
      </w:pPr>
    </w:p>
    <w:p w14:paraId="4AF93AA8" w14:textId="77777777" w:rsidR="00A528C6" w:rsidRDefault="00A528C6" w:rsidP="002F0FAB">
      <w:pPr>
        <w:jc w:val="center"/>
        <w:rPr>
          <w:ins w:id="21" w:author="H.J. Banken" w:date="2012-01-18T17:07:00Z"/>
          <w:sz w:val="28"/>
        </w:rPr>
        <w:pPrChange w:id="22" w:author="H.J. Banken" w:date="2012-01-18T17:04:00Z">
          <w:pPr>
            <w:pStyle w:val="Title"/>
            <w:jc w:val="both"/>
          </w:pPr>
        </w:pPrChange>
      </w:pPr>
    </w:p>
    <w:p w14:paraId="564C247C" w14:textId="311322ED" w:rsidR="00A528C6" w:rsidRPr="00A528C6" w:rsidRDefault="00A528C6" w:rsidP="002F0FAB">
      <w:pPr>
        <w:jc w:val="center"/>
        <w:rPr>
          <w:ins w:id="23" w:author="H.J. Banken" w:date="2012-01-18T17:06:00Z"/>
          <w:sz w:val="28"/>
          <w:rPrChange w:id="24" w:author="H.J. Banken" w:date="2012-01-18T17:06:00Z">
            <w:rPr>
              <w:ins w:id="25" w:author="H.J. Banken" w:date="2012-01-18T17:06:00Z"/>
            </w:rPr>
          </w:rPrChange>
        </w:rPr>
        <w:pPrChange w:id="26" w:author="H.J. Banken" w:date="2012-01-18T17:04:00Z">
          <w:pPr>
            <w:pStyle w:val="Title"/>
            <w:jc w:val="both"/>
          </w:pPr>
        </w:pPrChange>
      </w:pPr>
      <w:ins w:id="27" w:author="H.J. Banken" w:date="2012-01-18T16:33:00Z">
        <w:r>
          <w:rPr>
            <w:noProof/>
          </w:rPr>
          <w:drawing>
            <wp:anchor distT="0" distB="0" distL="114300" distR="114300" simplePos="0" relativeHeight="251662336" behindDoc="0" locked="0" layoutInCell="1" allowOverlap="1" wp14:anchorId="7BA15488" wp14:editId="462FB444">
              <wp:simplePos x="0" y="0"/>
              <wp:positionH relativeFrom="margin">
                <wp:posOffset>-342900</wp:posOffset>
              </wp:positionH>
              <wp:positionV relativeFrom="margin">
                <wp:posOffset>2057400</wp:posOffset>
              </wp:positionV>
              <wp:extent cx="5943600" cy="38258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on:Users:herman:Desktop:Screen Shot 2012-01-18 at 16.33.1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3825875"/>
                      </a:xfrm>
                      <a:prstGeom prst="rect">
                        <a:avLst/>
                      </a:prstGeom>
                      <a:noFill/>
                      <a:ln>
                        <a:noFill/>
                      </a:ln>
                    </pic:spPr>
                  </pic:pic>
                </a:graphicData>
              </a:graphic>
            </wp:anchor>
          </w:drawing>
        </w:r>
      </w:ins>
    </w:p>
    <w:p w14:paraId="7AC8E13C" w14:textId="052202B9" w:rsidR="00A528C6" w:rsidRDefault="00A528C6" w:rsidP="002F0FAB">
      <w:pPr>
        <w:jc w:val="center"/>
        <w:rPr>
          <w:ins w:id="28" w:author="H.J. Banken" w:date="2012-01-18T17:06:00Z"/>
        </w:rPr>
        <w:pPrChange w:id="29" w:author="H.J. Banken" w:date="2012-01-18T17:04:00Z">
          <w:pPr>
            <w:pStyle w:val="Title"/>
            <w:jc w:val="both"/>
          </w:pPr>
        </w:pPrChange>
      </w:pPr>
    </w:p>
    <w:p w14:paraId="0775A247" w14:textId="77777777" w:rsidR="00A528C6" w:rsidRDefault="00A528C6" w:rsidP="002F0FAB">
      <w:pPr>
        <w:jc w:val="center"/>
        <w:rPr>
          <w:ins w:id="30" w:author="H.J. Banken" w:date="2012-01-18T17:06:00Z"/>
        </w:rPr>
        <w:pPrChange w:id="31" w:author="H.J. Banken" w:date="2012-01-18T17:04:00Z">
          <w:pPr>
            <w:pStyle w:val="Title"/>
            <w:jc w:val="both"/>
          </w:pPr>
        </w:pPrChange>
      </w:pPr>
    </w:p>
    <w:p w14:paraId="7A91BFD3" w14:textId="1D466811" w:rsidR="00A528C6" w:rsidRDefault="00A528C6" w:rsidP="002F0FAB">
      <w:pPr>
        <w:jc w:val="center"/>
        <w:rPr>
          <w:ins w:id="32" w:author="H.J. Banken" w:date="2012-01-18T17:07:00Z"/>
        </w:rPr>
        <w:pPrChange w:id="33" w:author="H.J. Banken" w:date="2012-01-18T17:04:00Z">
          <w:pPr>
            <w:pStyle w:val="Title"/>
            <w:jc w:val="both"/>
          </w:pPr>
        </w:pPrChange>
      </w:pPr>
    </w:p>
    <w:p w14:paraId="5181D0A1" w14:textId="77777777" w:rsidR="00A528C6" w:rsidRDefault="00A528C6" w:rsidP="002F0FAB">
      <w:pPr>
        <w:jc w:val="center"/>
        <w:rPr>
          <w:ins w:id="34" w:author="H.J. Banken" w:date="2012-01-18T17:08:00Z"/>
        </w:rPr>
        <w:pPrChange w:id="35" w:author="H.J. Banken" w:date="2012-01-18T17:04:00Z">
          <w:pPr>
            <w:pStyle w:val="Title"/>
            <w:jc w:val="both"/>
          </w:pPr>
        </w:pPrChange>
      </w:pPr>
    </w:p>
    <w:p w14:paraId="7C2D8FA5" w14:textId="77777777" w:rsidR="00A528C6" w:rsidRDefault="00A528C6" w:rsidP="002F0FAB">
      <w:pPr>
        <w:jc w:val="center"/>
        <w:rPr>
          <w:ins w:id="36" w:author="H.J. Banken" w:date="2012-01-18T17:06:00Z"/>
        </w:rPr>
        <w:pPrChange w:id="37" w:author="H.J. Banken" w:date="2012-01-18T17:04:00Z">
          <w:pPr>
            <w:pStyle w:val="Title"/>
            <w:jc w:val="both"/>
          </w:pPr>
        </w:pPrChange>
      </w:pPr>
    </w:p>
    <w:p w14:paraId="4478E994" w14:textId="77777777" w:rsidR="00A528C6" w:rsidRDefault="00A528C6" w:rsidP="002F0FAB">
      <w:pPr>
        <w:jc w:val="center"/>
        <w:rPr>
          <w:ins w:id="38" w:author="H.J. Banken" w:date="2012-01-18T17:06:00Z"/>
        </w:rPr>
        <w:pPrChange w:id="39" w:author="H.J. Banken" w:date="2012-01-18T17:04:00Z">
          <w:pPr>
            <w:pStyle w:val="Title"/>
            <w:jc w:val="both"/>
          </w:pPr>
        </w:pPrChange>
      </w:pPr>
    </w:p>
    <w:p w14:paraId="6DA5AA34" w14:textId="2E9C7531" w:rsidR="00A528C6" w:rsidRDefault="00A528C6" w:rsidP="002F0FAB">
      <w:pPr>
        <w:jc w:val="center"/>
        <w:rPr>
          <w:ins w:id="40" w:author="H.J. Banken" w:date="2012-01-18T17:07:00Z"/>
          <w:sz w:val="36"/>
        </w:rPr>
        <w:pPrChange w:id="41" w:author="H.J. Banken" w:date="2012-01-18T17:04:00Z">
          <w:pPr>
            <w:pStyle w:val="Title"/>
            <w:jc w:val="both"/>
          </w:pPr>
        </w:pPrChange>
      </w:pPr>
      <w:ins w:id="42" w:author="H.J. Banken" w:date="2012-01-18T17:06:00Z">
        <w:r>
          <w:rPr>
            <w:sz w:val="36"/>
            <w:rPrChange w:id="43" w:author="H.J. Banken" w:date="2012-01-18T17:06:00Z">
              <w:rPr>
                <w:sz w:val="36"/>
              </w:rPr>
            </w:rPrChange>
          </w:rPr>
          <w:t xml:space="preserve">18 </w:t>
        </w:r>
        <w:proofErr w:type="spellStart"/>
        <w:r>
          <w:rPr>
            <w:sz w:val="36"/>
            <w:rPrChange w:id="44" w:author="H.J. Banken" w:date="2012-01-18T17:06:00Z">
              <w:rPr>
                <w:sz w:val="36"/>
              </w:rPr>
            </w:rPrChange>
          </w:rPr>
          <w:t>januari</w:t>
        </w:r>
        <w:proofErr w:type="spellEnd"/>
        <w:r w:rsidRPr="00A528C6">
          <w:rPr>
            <w:sz w:val="36"/>
            <w:rPrChange w:id="45" w:author="H.J. Banken" w:date="2012-01-18T17:06:00Z">
              <w:rPr/>
            </w:rPrChange>
          </w:rPr>
          <w:t xml:space="preserve"> 2012</w:t>
        </w:r>
      </w:ins>
    </w:p>
    <w:p w14:paraId="746B75DF" w14:textId="77777777" w:rsidR="00A528C6" w:rsidRDefault="00A528C6" w:rsidP="002F0FAB">
      <w:pPr>
        <w:jc w:val="center"/>
        <w:rPr>
          <w:ins w:id="46" w:author="H.J. Banken" w:date="2012-01-18T17:07:00Z"/>
          <w:sz w:val="36"/>
        </w:rPr>
        <w:pPrChange w:id="47" w:author="H.J. Banken" w:date="2012-01-18T17:04:00Z">
          <w:pPr>
            <w:pStyle w:val="Title"/>
            <w:jc w:val="both"/>
          </w:pPr>
        </w:pPrChange>
      </w:pPr>
    </w:p>
    <w:p w14:paraId="73F3D403" w14:textId="77777777" w:rsidR="00A528C6" w:rsidRPr="00C14348" w:rsidRDefault="00A528C6" w:rsidP="00A528C6">
      <w:pPr>
        <w:jc w:val="center"/>
        <w:rPr>
          <w:ins w:id="48" w:author="H.J. Banken" w:date="2012-01-18T17:07:00Z"/>
          <w:i/>
          <w:sz w:val="28"/>
        </w:rPr>
      </w:pPr>
      <w:proofErr w:type="gramStart"/>
      <w:ins w:id="49" w:author="H.J. Banken" w:date="2012-01-18T17:07:00Z">
        <w:r w:rsidRPr="00C14348">
          <w:rPr>
            <w:i/>
            <w:sz w:val="28"/>
          </w:rPr>
          <w:t>door</w:t>
        </w:r>
        <w:proofErr w:type="gramEnd"/>
      </w:ins>
    </w:p>
    <w:p w14:paraId="6C197F62" w14:textId="77777777" w:rsidR="00A528C6" w:rsidRPr="00C14348" w:rsidRDefault="00A528C6" w:rsidP="00A528C6">
      <w:pPr>
        <w:jc w:val="center"/>
        <w:rPr>
          <w:ins w:id="50" w:author="H.J. Banken" w:date="2012-01-18T17:07:00Z"/>
          <w:sz w:val="28"/>
        </w:rPr>
      </w:pPr>
      <w:proofErr w:type="spellStart"/>
      <w:ins w:id="51" w:author="H.J. Banken" w:date="2012-01-18T17:07:00Z">
        <w:r w:rsidRPr="00C14348">
          <w:rPr>
            <w:sz w:val="28"/>
          </w:rPr>
          <w:t>Bastiaan</w:t>
        </w:r>
        <w:proofErr w:type="spellEnd"/>
        <w:r w:rsidRPr="00C14348">
          <w:rPr>
            <w:sz w:val="28"/>
          </w:rPr>
          <w:t xml:space="preserve"> </w:t>
        </w:r>
        <w:proofErr w:type="spellStart"/>
        <w:r w:rsidRPr="00C14348">
          <w:rPr>
            <w:sz w:val="28"/>
          </w:rPr>
          <w:t>Grisel</w:t>
        </w:r>
        <w:proofErr w:type="spellEnd"/>
        <w:r w:rsidRPr="00C14348">
          <w:rPr>
            <w:sz w:val="28"/>
          </w:rPr>
          <w:t>,</w:t>
        </w:r>
      </w:ins>
    </w:p>
    <w:p w14:paraId="2938BC07" w14:textId="77777777" w:rsidR="00A528C6" w:rsidRPr="00C14348" w:rsidRDefault="00A528C6" w:rsidP="00A528C6">
      <w:pPr>
        <w:jc w:val="center"/>
        <w:rPr>
          <w:ins w:id="52" w:author="H.J. Banken" w:date="2012-01-18T17:07:00Z"/>
          <w:sz w:val="28"/>
        </w:rPr>
      </w:pPr>
      <w:proofErr w:type="spellStart"/>
      <w:ins w:id="53" w:author="H.J. Banken" w:date="2012-01-18T17:07:00Z">
        <w:r w:rsidRPr="00C14348">
          <w:rPr>
            <w:sz w:val="28"/>
          </w:rPr>
          <w:t>Freek</w:t>
        </w:r>
        <w:proofErr w:type="spellEnd"/>
        <w:r w:rsidRPr="00C14348">
          <w:rPr>
            <w:sz w:val="28"/>
          </w:rPr>
          <w:t xml:space="preserve"> van </w:t>
        </w:r>
        <w:proofErr w:type="spellStart"/>
        <w:r w:rsidRPr="00C14348">
          <w:rPr>
            <w:sz w:val="28"/>
          </w:rPr>
          <w:t>Tienen</w:t>
        </w:r>
        <w:proofErr w:type="spellEnd"/>
      </w:ins>
    </w:p>
    <w:p w14:paraId="422080A3" w14:textId="009221E7" w:rsidR="00A528C6" w:rsidRPr="00A528C6" w:rsidRDefault="00A528C6" w:rsidP="00A528C6">
      <w:pPr>
        <w:jc w:val="center"/>
        <w:rPr>
          <w:ins w:id="54" w:author="H.J. Banken" w:date="2012-01-18T17:04:00Z"/>
          <w:sz w:val="36"/>
          <w:rPrChange w:id="55" w:author="H.J. Banken" w:date="2012-01-18T17:06:00Z">
            <w:rPr>
              <w:ins w:id="56" w:author="H.J. Banken" w:date="2012-01-18T17:04:00Z"/>
            </w:rPr>
          </w:rPrChange>
        </w:rPr>
        <w:pPrChange w:id="57" w:author="H.J. Banken" w:date="2012-01-18T17:04:00Z">
          <w:pPr>
            <w:pStyle w:val="Title"/>
            <w:jc w:val="both"/>
          </w:pPr>
        </w:pPrChange>
      </w:pPr>
      <w:proofErr w:type="gramStart"/>
      <w:ins w:id="58" w:author="H.J. Banken" w:date="2012-01-18T17:07:00Z">
        <w:r w:rsidRPr="00C14348">
          <w:rPr>
            <w:sz w:val="28"/>
          </w:rPr>
          <w:t>en</w:t>
        </w:r>
        <w:proofErr w:type="gramEnd"/>
        <w:r w:rsidRPr="00C14348">
          <w:rPr>
            <w:sz w:val="28"/>
          </w:rPr>
          <w:t xml:space="preserve"> Herman Banken</w:t>
        </w:r>
      </w:ins>
    </w:p>
    <w:p w14:paraId="7C430737" w14:textId="01EB2D1B" w:rsidR="002F0FAB" w:rsidRPr="002F0FAB" w:rsidRDefault="002F0FAB" w:rsidP="002F0FAB">
      <w:pPr>
        <w:rPr>
          <w:rPrChange w:id="59" w:author="H.J. Banken" w:date="2012-01-18T17:04:00Z">
            <w:rPr>
              <w:lang w:val="nl-NL"/>
            </w:rPr>
          </w:rPrChange>
        </w:rPr>
        <w:pPrChange w:id="60" w:author="H.J. Banken" w:date="2012-01-18T17:04:00Z">
          <w:pPr>
            <w:pStyle w:val="Title"/>
            <w:jc w:val="both"/>
          </w:pPr>
        </w:pPrChange>
      </w:pPr>
    </w:p>
    <w:moveToRangeEnd w:id="10"/>
    <w:p w14:paraId="54C76668" w14:textId="596D4DAC" w:rsidR="003C159E" w:rsidRPr="003C159E" w:rsidRDefault="003C159E">
      <w:pPr>
        <w:rPr>
          <w:ins w:id="61" w:author="H.J. Banken" w:date="2012-01-18T15:49:00Z"/>
          <w:rFonts w:asciiTheme="majorHAnsi" w:eastAsiaTheme="majorEastAsia" w:hAnsiTheme="majorHAnsi" w:cstheme="majorBidi"/>
          <w:b/>
          <w:bCs/>
          <w:color w:val="345A8A" w:themeColor="accent1" w:themeShade="B5"/>
          <w:sz w:val="32"/>
          <w:szCs w:val="32"/>
          <w:lang w:val="nl-NL"/>
          <w:rPrChange w:id="62" w:author="H.J. Banken" w:date="2012-01-18T15:54:00Z">
            <w:rPr>
              <w:ins w:id="63" w:author="H.J. Banken" w:date="2012-01-18T15:49:00Z"/>
              <w:rFonts w:asciiTheme="majorHAnsi" w:eastAsiaTheme="majorEastAsia" w:hAnsiTheme="majorHAnsi" w:cstheme="majorBidi"/>
              <w:b/>
              <w:bCs/>
              <w:color w:val="345A8A" w:themeColor="accent1" w:themeShade="B5"/>
              <w:sz w:val="32"/>
              <w:szCs w:val="32"/>
              <w:lang w:val="nl-NL"/>
            </w:rPr>
          </w:rPrChange>
        </w:rPr>
      </w:pPr>
      <w:ins w:id="64" w:author="H.J. Banken" w:date="2012-01-18T15:49:00Z">
        <w:r w:rsidRPr="003C159E">
          <w:rPr>
            <w:lang w:val="nl-NL"/>
            <w:rPrChange w:id="65" w:author="H.J. Banken" w:date="2012-01-18T15:54:00Z">
              <w:rPr>
                <w:lang w:val="nl-NL"/>
              </w:rPr>
            </w:rPrChange>
          </w:rPr>
          <w:br w:type="page"/>
        </w:r>
      </w:ins>
    </w:p>
    <w:p w14:paraId="00B085F1" w14:textId="58EFD1A7" w:rsidR="003C159E" w:rsidRPr="003C159E" w:rsidRDefault="003C159E" w:rsidP="003C159E">
      <w:pPr>
        <w:pStyle w:val="Heading1"/>
        <w:rPr>
          <w:ins w:id="66" w:author="H.J. Banken" w:date="2012-01-18T15:49:00Z"/>
          <w:lang w:val="nl-NL"/>
          <w:rPrChange w:id="67" w:author="H.J. Banken" w:date="2012-01-18T15:54:00Z">
            <w:rPr>
              <w:ins w:id="68" w:author="H.J. Banken" w:date="2012-01-18T15:49:00Z"/>
              <w:lang w:val="nl-NL"/>
            </w:rPr>
          </w:rPrChange>
        </w:rPr>
        <w:pPrChange w:id="69" w:author="H.J. Banken" w:date="2012-01-18T15:49:00Z">
          <w:pPr/>
        </w:pPrChange>
      </w:pPr>
      <w:bookmarkStart w:id="70" w:name="_Toc188527739"/>
      <w:ins w:id="71" w:author="H.J. Banken" w:date="2012-01-18T15:49:00Z">
        <w:r w:rsidRPr="003C159E">
          <w:rPr>
            <w:lang w:val="nl-NL"/>
            <w:rPrChange w:id="72" w:author="H.J. Banken" w:date="2012-01-18T15:54:00Z">
              <w:rPr>
                <w:lang w:val="nl-NL"/>
              </w:rPr>
            </w:rPrChange>
          </w:rPr>
          <w:t>I</w:t>
        </w:r>
      </w:ins>
      <w:ins w:id="73" w:author="H.J. Banken" w:date="2012-01-18T17:08:00Z">
        <w:r w:rsidR="00A05AEC">
          <w:rPr>
            <w:lang w:val="nl-NL"/>
          </w:rPr>
          <w:t>nleiding</w:t>
        </w:r>
      </w:ins>
      <w:bookmarkEnd w:id="70"/>
    </w:p>
    <w:p w14:paraId="5B32957D" w14:textId="77777777" w:rsidR="00A05AEC" w:rsidRDefault="00A05AEC" w:rsidP="00A05AEC">
      <w:pPr>
        <w:rPr>
          <w:ins w:id="74" w:author="H.J. Banken" w:date="2012-01-18T17:12:00Z"/>
          <w:i/>
          <w:lang w:val="nl-NL"/>
        </w:rPr>
        <w:pPrChange w:id="75" w:author="H.J. Banken" w:date="2012-01-18T17:12:00Z">
          <w:pPr/>
        </w:pPrChange>
      </w:pPr>
    </w:p>
    <w:p w14:paraId="360233DA" w14:textId="77777777" w:rsidR="00A05AEC" w:rsidRDefault="00A05AEC" w:rsidP="00A05AEC">
      <w:pPr>
        <w:rPr>
          <w:ins w:id="76" w:author="H.J. Banken" w:date="2012-01-18T17:13:00Z"/>
          <w:i/>
          <w:lang w:val="nl-NL"/>
        </w:rPr>
        <w:pPrChange w:id="77" w:author="H.J. Banken" w:date="2012-01-18T17:12:00Z">
          <w:pPr/>
        </w:pPrChange>
      </w:pPr>
      <w:ins w:id="78" w:author="H.J. Banken" w:date="2012-01-18T17:09:00Z">
        <w:r w:rsidRPr="00A05AEC">
          <w:rPr>
            <w:i/>
            <w:lang w:val="nl-NL"/>
            <w:rPrChange w:id="79" w:author="H.J. Banken" w:date="2012-01-18T17:12:00Z">
              <w:rPr>
                <w:lang w:val="nl-NL"/>
              </w:rPr>
            </w:rPrChange>
          </w:rPr>
          <w:t xml:space="preserve">Stel je zit lekker te studeren op je kleine studentenkamertje voor de </w:t>
        </w:r>
        <w:proofErr w:type="spellStart"/>
        <w:r w:rsidRPr="00A05AEC">
          <w:rPr>
            <w:i/>
            <w:lang w:val="nl-NL"/>
            <w:rPrChange w:id="80" w:author="H.J. Banken" w:date="2012-01-18T17:12:00Z">
              <w:rPr>
                <w:lang w:val="nl-NL"/>
              </w:rPr>
            </w:rPrChange>
          </w:rPr>
          <w:t>tentemens</w:t>
        </w:r>
        <w:proofErr w:type="spellEnd"/>
        <w:r w:rsidRPr="00A05AEC">
          <w:rPr>
            <w:i/>
            <w:lang w:val="nl-NL"/>
            <w:rPrChange w:id="81" w:author="H.J. Banken" w:date="2012-01-18T17:12:00Z">
              <w:rPr>
                <w:lang w:val="nl-NL"/>
              </w:rPr>
            </w:rPrChange>
          </w:rPr>
          <w:t xml:space="preserve"> die je binnenkort hebt en je</w:t>
        </w:r>
      </w:ins>
      <w:ins w:id="82" w:author="H.J. Banken" w:date="2012-01-18T17:10:00Z">
        <w:r w:rsidRPr="00A05AEC">
          <w:rPr>
            <w:i/>
            <w:lang w:val="nl-NL"/>
            <w:rPrChange w:id="83" w:author="H.J. Banken" w:date="2012-01-18T17:12:00Z">
              <w:rPr>
                <w:lang w:val="nl-NL"/>
              </w:rPr>
            </w:rPrChange>
          </w:rPr>
          <w:t xml:space="preserve"> vindt het wel wat stilletjes om je heen. Je wil eigenlijk rustige muziek opzetten die je niet te veel afleidt maar wel de stilte kan doorbreken en het geluid van de </w:t>
        </w:r>
        <w:proofErr w:type="spellStart"/>
        <w:r w:rsidRPr="00A05AEC">
          <w:rPr>
            <w:i/>
            <w:lang w:val="nl-NL"/>
            <w:rPrChange w:id="84" w:author="H.J. Banken" w:date="2012-01-18T17:12:00Z">
              <w:rPr>
                <w:lang w:val="nl-NL"/>
              </w:rPr>
            </w:rPrChange>
          </w:rPr>
          <w:t>secondenwijzer</w:t>
        </w:r>
        <w:proofErr w:type="spellEnd"/>
        <w:r w:rsidRPr="00A05AEC">
          <w:rPr>
            <w:i/>
            <w:lang w:val="nl-NL"/>
            <w:rPrChange w:id="85" w:author="H.J. Banken" w:date="2012-01-18T17:12:00Z">
              <w:rPr>
                <w:lang w:val="nl-NL"/>
              </w:rPr>
            </w:rPrChange>
          </w:rPr>
          <w:t xml:space="preserve"> kan doen</w:t>
        </w:r>
      </w:ins>
      <w:ins w:id="86" w:author="H.J. Banken" w:date="2012-01-18T17:11:00Z">
        <w:r w:rsidRPr="00A05AEC">
          <w:rPr>
            <w:i/>
            <w:lang w:val="nl-NL"/>
            <w:rPrChange w:id="87" w:author="H.J. Banken" w:date="2012-01-18T17:12:00Z">
              <w:rPr>
                <w:lang w:val="nl-NL"/>
              </w:rPr>
            </w:rPrChange>
          </w:rPr>
          <w:t xml:space="preserve"> vergeten, de </w:t>
        </w:r>
        <w:proofErr w:type="spellStart"/>
        <w:r w:rsidRPr="00A05AEC">
          <w:rPr>
            <w:i/>
            <w:lang w:val="nl-NL"/>
            <w:rPrChange w:id="88" w:author="H.J. Banken" w:date="2012-01-18T17:12:00Z">
              <w:rPr>
                <w:lang w:val="nl-NL"/>
              </w:rPr>
            </w:rPrChange>
          </w:rPr>
          <w:t>secondenwijzer</w:t>
        </w:r>
        <w:proofErr w:type="spellEnd"/>
        <w:r w:rsidRPr="00A05AEC">
          <w:rPr>
            <w:i/>
            <w:lang w:val="nl-NL"/>
            <w:rPrChange w:id="89" w:author="H.J. Banken" w:date="2012-01-18T17:12:00Z">
              <w:rPr>
                <w:lang w:val="nl-NL"/>
              </w:rPr>
            </w:rPrChange>
          </w:rPr>
          <w:t xml:space="preserve"> die aftelt tot je tentamen</w:t>
        </w:r>
      </w:ins>
      <w:ins w:id="90" w:author="H.J. Banken" w:date="2012-01-18T17:12:00Z">
        <w:r w:rsidRPr="00A05AEC">
          <w:rPr>
            <w:i/>
            <w:lang w:val="nl-NL"/>
            <w:rPrChange w:id="91" w:author="H.J. Banken" w:date="2012-01-18T17:12:00Z">
              <w:rPr>
                <w:lang w:val="nl-NL"/>
              </w:rPr>
            </w:rPrChange>
          </w:rPr>
          <w:t>…</w:t>
        </w:r>
      </w:ins>
      <w:ins w:id="92" w:author="H.J. Banken" w:date="2012-01-18T17:11:00Z">
        <w:r w:rsidRPr="00A05AEC">
          <w:rPr>
            <w:i/>
            <w:lang w:val="nl-NL"/>
            <w:rPrChange w:id="93" w:author="H.J. Banken" w:date="2012-01-18T17:12:00Z">
              <w:rPr>
                <w:lang w:val="nl-NL"/>
              </w:rPr>
            </w:rPrChange>
          </w:rPr>
          <w:t xml:space="preserve"> </w:t>
        </w:r>
      </w:ins>
    </w:p>
    <w:p w14:paraId="4EEA9BA2" w14:textId="77777777" w:rsidR="00A05AEC" w:rsidRDefault="00A05AEC" w:rsidP="00A05AEC">
      <w:pPr>
        <w:rPr>
          <w:ins w:id="94" w:author="H.J. Banken" w:date="2012-01-18T17:13:00Z"/>
          <w:i/>
          <w:lang w:val="nl-NL"/>
        </w:rPr>
        <w:pPrChange w:id="95" w:author="H.J. Banken" w:date="2012-01-18T17:12:00Z">
          <w:pPr/>
        </w:pPrChange>
      </w:pPr>
    </w:p>
    <w:p w14:paraId="1F4B218D" w14:textId="77777777" w:rsidR="00A05AEC" w:rsidRDefault="00A05AEC" w:rsidP="00A05AEC">
      <w:pPr>
        <w:rPr>
          <w:ins w:id="96" w:author="H.J. Banken" w:date="2012-01-18T17:14:00Z"/>
          <w:lang w:val="nl-NL"/>
        </w:rPr>
        <w:pPrChange w:id="97" w:author="H.J. Banken" w:date="2012-01-18T17:12:00Z">
          <w:pPr/>
        </w:pPrChange>
      </w:pPr>
      <w:ins w:id="98" w:author="H.J. Banken" w:date="2012-01-18T17:13:00Z">
        <w:r>
          <w:rPr>
            <w:lang w:val="nl-NL"/>
          </w:rPr>
          <w:t xml:space="preserve">Maar wat als je nu zo snel geen afspeellijst met rustige muziek </w:t>
        </w:r>
      </w:ins>
      <w:ins w:id="99" w:author="H.J. Banken" w:date="2012-01-18T17:14:00Z">
        <w:r>
          <w:rPr>
            <w:lang w:val="nl-NL"/>
          </w:rPr>
          <w:t>hebt? Of een afspeellijst met droevige muziek voor als het net uit is met je vriendin of de huiskat is overleden? Of blije muziek, voor als je dat tentamen hebt gehaald?</w:t>
        </w:r>
      </w:ins>
    </w:p>
    <w:p w14:paraId="55FBB192" w14:textId="77777777" w:rsidR="00CC5BC5" w:rsidRDefault="00A05AEC" w:rsidP="00A05AEC">
      <w:pPr>
        <w:rPr>
          <w:ins w:id="100" w:author="H.J. Banken" w:date="2012-01-18T17:17:00Z"/>
          <w:lang w:val="nl-NL"/>
        </w:rPr>
        <w:pPrChange w:id="101" w:author="H.J. Banken" w:date="2012-01-18T17:12:00Z">
          <w:pPr/>
        </w:pPrChange>
      </w:pPr>
      <w:ins w:id="102" w:author="H.J. Banken" w:date="2012-01-18T17:14:00Z">
        <w:r>
          <w:rPr>
            <w:lang w:val="nl-NL"/>
          </w:rPr>
          <w:tab/>
          <w:t xml:space="preserve">Daarom hebben </w:t>
        </w:r>
      </w:ins>
      <w:ins w:id="103" w:author="H.J. Banken" w:date="2012-01-18T17:15:00Z">
        <w:r>
          <w:rPr>
            <w:lang w:val="nl-NL"/>
          </w:rPr>
          <w:t xml:space="preserve">wij, Bastiaan </w:t>
        </w:r>
        <w:proofErr w:type="spellStart"/>
        <w:r>
          <w:rPr>
            <w:lang w:val="nl-NL"/>
          </w:rPr>
          <w:t>Grisel</w:t>
        </w:r>
        <w:proofErr w:type="spellEnd"/>
        <w:r>
          <w:rPr>
            <w:lang w:val="nl-NL"/>
          </w:rPr>
          <w:t>, Freek van Tienen en Herman Banken een ‘</w:t>
        </w:r>
        <w:proofErr w:type="spellStart"/>
        <w:r>
          <w:rPr>
            <w:lang w:val="nl-NL"/>
          </w:rPr>
          <w:t>music</w:t>
        </w:r>
        <w:proofErr w:type="spellEnd"/>
        <w:r>
          <w:rPr>
            <w:lang w:val="nl-NL"/>
          </w:rPr>
          <w:t xml:space="preserve"> </w:t>
        </w:r>
        <w:proofErr w:type="spellStart"/>
        <w:r>
          <w:rPr>
            <w:lang w:val="nl-NL"/>
          </w:rPr>
          <w:t>recommender</w:t>
        </w:r>
        <w:proofErr w:type="spellEnd"/>
        <w:r>
          <w:rPr>
            <w:lang w:val="nl-NL"/>
          </w:rPr>
          <w:t xml:space="preserve"> system’ gemaakt, dat is een chique manier om te zeggen dat je een systeem hebt gemaakt dat voor jou afspeellijsten </w:t>
        </w:r>
        <w:proofErr w:type="spellStart"/>
        <w:r>
          <w:rPr>
            <w:lang w:val="nl-NL"/>
          </w:rPr>
          <w:t>samensteld</w:t>
        </w:r>
        <w:proofErr w:type="spellEnd"/>
        <w:r>
          <w:rPr>
            <w:lang w:val="nl-NL"/>
          </w:rPr>
          <w:t xml:space="preserve">. Wij hebben </w:t>
        </w:r>
      </w:ins>
      <w:ins w:id="104" w:author="H.J. Banken" w:date="2012-01-18T17:16:00Z">
        <w:r>
          <w:rPr>
            <w:lang w:val="nl-NL"/>
          </w:rPr>
          <w:t>‘</w:t>
        </w:r>
        <w:proofErr w:type="spellStart"/>
        <w:r>
          <w:rPr>
            <w:lang w:val="nl-NL"/>
          </w:rPr>
          <w:t>MoodMusic</w:t>
        </w:r>
        <w:proofErr w:type="spellEnd"/>
        <w:r>
          <w:rPr>
            <w:lang w:val="nl-NL"/>
          </w:rPr>
          <w:t xml:space="preserve">’ gemaakt. Een systeem dat muziek </w:t>
        </w:r>
        <w:r w:rsidR="00CC5BC5">
          <w:rPr>
            <w:lang w:val="nl-NL"/>
          </w:rPr>
          <w:t>analyseert op allerlei factoren en eigenschappen en</w:t>
        </w:r>
      </w:ins>
      <w:ins w:id="105" w:author="H.J. Banken" w:date="2012-01-18T17:17:00Z">
        <w:r w:rsidR="00CC5BC5">
          <w:rPr>
            <w:lang w:val="nl-NL"/>
          </w:rPr>
          <w:t xml:space="preserve"> deze</w:t>
        </w:r>
      </w:ins>
      <w:ins w:id="106" w:author="H.J. Banken" w:date="2012-01-18T17:16:00Z">
        <w:r w:rsidR="00CC5BC5">
          <w:rPr>
            <w:lang w:val="nl-NL"/>
          </w:rPr>
          <w:t xml:space="preserve"> indeelt per emotie.</w:t>
        </w:r>
      </w:ins>
    </w:p>
    <w:p w14:paraId="665E4D0F" w14:textId="77777777" w:rsidR="00CC5BC5" w:rsidRDefault="00CC5BC5" w:rsidP="00A05AEC">
      <w:pPr>
        <w:rPr>
          <w:ins w:id="107" w:author="H.J. Banken" w:date="2012-01-18T17:19:00Z"/>
          <w:lang w:val="nl-NL"/>
        </w:rPr>
        <w:pPrChange w:id="108" w:author="H.J. Banken" w:date="2012-01-18T17:12:00Z">
          <w:pPr/>
        </w:pPrChange>
      </w:pPr>
      <w:ins w:id="109" w:author="H.J. Banken" w:date="2012-01-18T17:17:00Z">
        <w:r>
          <w:rPr>
            <w:lang w:val="nl-NL"/>
          </w:rPr>
          <w:tab/>
          <w:t xml:space="preserve">Dit alles hebben we </w:t>
        </w:r>
      </w:ins>
      <w:ins w:id="110" w:author="H.J. Banken" w:date="2012-01-18T17:18:00Z">
        <w:r>
          <w:rPr>
            <w:lang w:val="nl-NL"/>
          </w:rPr>
          <w:t>gedurende</w:t>
        </w:r>
      </w:ins>
      <w:ins w:id="111" w:author="H.J. Banken" w:date="2012-01-18T17:17:00Z">
        <w:r>
          <w:rPr>
            <w:lang w:val="nl-NL"/>
          </w:rPr>
          <w:t xml:space="preserve"> kwartaal </w:t>
        </w:r>
      </w:ins>
      <w:ins w:id="112" w:author="H.J. Banken" w:date="2012-01-18T17:19:00Z">
        <w:r>
          <w:rPr>
            <w:lang w:val="nl-NL"/>
          </w:rPr>
          <w:t>gemaakt</w:t>
        </w:r>
      </w:ins>
      <w:ins w:id="113" w:author="H.J. Banken" w:date="2012-01-18T17:17:00Z">
        <w:r>
          <w:rPr>
            <w:lang w:val="nl-NL"/>
          </w:rPr>
          <w:t xml:space="preserve"> als onderdeel van onze opleiding Technische Informatica met als </w:t>
        </w:r>
      </w:ins>
      <w:ins w:id="114" w:author="H.J. Banken" w:date="2012-01-18T17:18:00Z">
        <w:r>
          <w:rPr>
            <w:lang w:val="nl-NL"/>
          </w:rPr>
          <w:t xml:space="preserve">richting ‘Information </w:t>
        </w:r>
        <w:proofErr w:type="spellStart"/>
        <w:r>
          <w:rPr>
            <w:lang w:val="nl-NL"/>
          </w:rPr>
          <w:t>and</w:t>
        </w:r>
        <w:proofErr w:type="spellEnd"/>
        <w:r>
          <w:rPr>
            <w:lang w:val="nl-NL"/>
          </w:rPr>
          <w:t xml:space="preserve"> </w:t>
        </w:r>
        <w:proofErr w:type="spellStart"/>
        <w:r>
          <w:rPr>
            <w:lang w:val="nl-NL"/>
          </w:rPr>
          <w:t>Knowlegde</w:t>
        </w:r>
        <w:proofErr w:type="spellEnd"/>
        <w:r>
          <w:rPr>
            <w:lang w:val="nl-NL"/>
          </w:rPr>
          <w:t xml:space="preserve"> Engineering’.</w:t>
        </w:r>
      </w:ins>
      <w:ins w:id="115" w:author="H.J. Banken" w:date="2012-01-18T17:19:00Z">
        <w:r>
          <w:rPr>
            <w:lang w:val="nl-NL"/>
          </w:rPr>
          <w:t xml:space="preserve"> We hopen dat u dit verslag met veel plezier mag lezen en dat ons systeem u nog vaak van pas mag komen.</w:t>
        </w:r>
      </w:ins>
    </w:p>
    <w:p w14:paraId="24E1B0DC" w14:textId="77777777" w:rsidR="00CC5BC5" w:rsidRDefault="00CC5BC5" w:rsidP="00CC5BC5">
      <w:pPr>
        <w:jc w:val="right"/>
        <w:rPr>
          <w:ins w:id="116" w:author="H.J. Banken" w:date="2012-01-18T17:19:00Z"/>
          <w:lang w:val="nl-NL"/>
        </w:rPr>
        <w:pPrChange w:id="117" w:author="H.J. Banken" w:date="2012-01-18T17:20:00Z">
          <w:pPr/>
        </w:pPrChange>
      </w:pPr>
    </w:p>
    <w:p w14:paraId="4652587B" w14:textId="77777777" w:rsidR="00CC5BC5" w:rsidRDefault="00CC5BC5" w:rsidP="00CC5BC5">
      <w:pPr>
        <w:jc w:val="right"/>
        <w:rPr>
          <w:ins w:id="118" w:author="H.J. Banken" w:date="2012-01-18T17:20:00Z"/>
          <w:lang w:val="nl-NL"/>
        </w:rPr>
        <w:pPrChange w:id="119" w:author="H.J. Banken" w:date="2012-01-18T17:20:00Z">
          <w:pPr/>
        </w:pPrChange>
      </w:pPr>
    </w:p>
    <w:p w14:paraId="20F294ED" w14:textId="77777777" w:rsidR="00CC5BC5" w:rsidRDefault="00CC5BC5" w:rsidP="00CC5BC5">
      <w:pPr>
        <w:jc w:val="right"/>
        <w:rPr>
          <w:ins w:id="120" w:author="H.J. Banken" w:date="2012-01-18T17:19:00Z"/>
          <w:lang w:val="nl-NL"/>
        </w:rPr>
        <w:pPrChange w:id="121" w:author="H.J. Banken" w:date="2012-01-18T17:20:00Z">
          <w:pPr/>
        </w:pPrChange>
      </w:pPr>
      <w:ins w:id="122" w:author="H.J. Banken" w:date="2012-01-18T17:19:00Z">
        <w:r>
          <w:rPr>
            <w:lang w:val="nl-NL"/>
          </w:rPr>
          <w:t xml:space="preserve">Bastiaan </w:t>
        </w:r>
        <w:proofErr w:type="spellStart"/>
        <w:r>
          <w:rPr>
            <w:lang w:val="nl-NL"/>
          </w:rPr>
          <w:t>Grisel</w:t>
        </w:r>
        <w:proofErr w:type="spellEnd"/>
        <w:r>
          <w:rPr>
            <w:lang w:val="nl-NL"/>
          </w:rPr>
          <w:t>,</w:t>
        </w:r>
      </w:ins>
    </w:p>
    <w:p w14:paraId="6D83659F" w14:textId="77777777" w:rsidR="00CC5BC5" w:rsidRDefault="00CC5BC5" w:rsidP="00CC5BC5">
      <w:pPr>
        <w:jc w:val="right"/>
        <w:rPr>
          <w:ins w:id="123" w:author="H.J. Banken" w:date="2012-01-18T17:20:00Z"/>
          <w:lang w:val="nl-NL"/>
        </w:rPr>
        <w:pPrChange w:id="124" w:author="H.J. Banken" w:date="2012-01-18T17:20:00Z">
          <w:pPr/>
        </w:pPrChange>
      </w:pPr>
      <w:ins w:id="125" w:author="H.J. Banken" w:date="2012-01-18T17:19:00Z">
        <w:r>
          <w:rPr>
            <w:lang w:val="nl-NL"/>
          </w:rPr>
          <w:t xml:space="preserve">Freek van Tienen </w:t>
        </w:r>
      </w:ins>
    </w:p>
    <w:p w14:paraId="3CE8E55B" w14:textId="74450E2E" w:rsidR="00CC5BC5" w:rsidRDefault="00CC5BC5" w:rsidP="00CC5BC5">
      <w:pPr>
        <w:jc w:val="right"/>
        <w:rPr>
          <w:ins w:id="126" w:author="H.J. Banken" w:date="2012-01-18T17:21:00Z"/>
          <w:lang w:val="nl-NL"/>
        </w:rPr>
        <w:pPrChange w:id="127" w:author="H.J. Banken" w:date="2012-01-18T17:20:00Z">
          <w:pPr/>
        </w:pPrChange>
      </w:pPr>
      <w:ins w:id="128" w:author="H.J. Banken" w:date="2012-01-18T17:19:00Z">
        <w:r>
          <w:rPr>
            <w:lang w:val="nl-NL"/>
          </w:rPr>
          <w:t>en Herman Banken</w:t>
        </w:r>
      </w:ins>
    </w:p>
    <w:p w14:paraId="6A201A0F" w14:textId="67B805A0" w:rsidR="003C159E" w:rsidRPr="00A05AEC" w:rsidRDefault="00A16813" w:rsidP="00CC5BC5">
      <w:pPr>
        <w:jc w:val="right"/>
        <w:rPr>
          <w:ins w:id="129" w:author="H.J. Banken" w:date="2012-01-18T15:49:00Z"/>
          <w:rFonts w:asciiTheme="majorHAnsi" w:eastAsiaTheme="majorEastAsia" w:hAnsiTheme="majorHAnsi" w:cstheme="majorBidi"/>
          <w:b/>
          <w:bCs/>
          <w:i/>
          <w:color w:val="345A8A" w:themeColor="accent1" w:themeShade="B5"/>
          <w:sz w:val="32"/>
          <w:szCs w:val="32"/>
          <w:lang w:val="nl-NL"/>
          <w:rPrChange w:id="130" w:author="H.J. Banken" w:date="2012-01-18T17:12:00Z">
            <w:rPr>
              <w:ins w:id="131" w:author="H.J. Banken" w:date="2012-01-18T15:49:00Z"/>
              <w:rFonts w:asciiTheme="majorHAnsi" w:eastAsiaTheme="majorEastAsia" w:hAnsiTheme="majorHAnsi" w:cstheme="majorBidi"/>
              <w:b/>
              <w:bCs/>
              <w:color w:val="345A8A" w:themeColor="accent1" w:themeShade="B5"/>
              <w:sz w:val="32"/>
              <w:szCs w:val="32"/>
              <w:lang w:val="nl-NL"/>
            </w:rPr>
          </w:rPrChange>
        </w:rPr>
        <w:pPrChange w:id="132" w:author="H.J. Banken" w:date="2012-01-18T17:20:00Z">
          <w:pPr/>
        </w:pPrChange>
      </w:pPr>
      <w:ins w:id="133" w:author="H.J. Banken" w:date="2012-01-18T17:37:00Z">
        <w:r>
          <w:rPr>
            <w:i/>
            <w:noProof/>
          </w:rPr>
          <w:drawing>
            <wp:anchor distT="0" distB="0" distL="114300" distR="114300" simplePos="0" relativeHeight="251663360" behindDoc="0" locked="0" layoutInCell="1" allowOverlap="1" wp14:anchorId="19BCADE2" wp14:editId="0C022DA7">
              <wp:simplePos x="0" y="0"/>
              <wp:positionH relativeFrom="margin">
                <wp:align>center</wp:align>
              </wp:positionH>
              <wp:positionV relativeFrom="margin">
                <wp:align>bottom</wp:align>
              </wp:positionV>
              <wp:extent cx="5628640" cy="2920365"/>
              <wp:effectExtent l="0" t="0" r="10160" b="635"/>
              <wp:wrapSquare wrapText="bothSides"/>
              <wp:docPr id="13" name="Picture 13" descr="Lion:Users:herman:Downloads:2011-11-17 21.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on:Users:herman:Downloads:2011-11-17 21.38.2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334" cy="2921002"/>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34" w:author="H.J. Banken" w:date="2012-01-18T15:49:00Z">
        <w:r w:rsidR="003C159E" w:rsidRPr="00A05AEC">
          <w:rPr>
            <w:i/>
            <w:lang w:val="nl-NL"/>
            <w:rPrChange w:id="135" w:author="H.J. Banken" w:date="2012-01-18T17:12:00Z">
              <w:rPr>
                <w:lang w:val="nl-NL"/>
              </w:rPr>
            </w:rPrChange>
          </w:rPr>
          <w:br w:type="page"/>
        </w:r>
      </w:ins>
    </w:p>
    <w:customXmlInsRangeStart w:id="136" w:author="H.J. Banken" w:date="2012-01-18T15:50:00Z"/>
    <w:sdt>
      <w:sdtPr>
        <w:rPr>
          <w:lang w:val="nl-NL"/>
          <w:rPrChange w:id="137" w:author="H.J. Banken" w:date="2012-01-18T15:54:00Z">
            <w:rPr/>
          </w:rPrChange>
        </w:rPr>
        <w:id w:val="-1339457329"/>
        <w:docPartObj>
          <w:docPartGallery w:val="Table of Contents"/>
          <w:docPartUnique/>
        </w:docPartObj>
      </w:sdtPr>
      <w:sdtEndPr>
        <w:rPr>
          <w:b/>
          <w:bCs/>
          <w:rPrChange w:id="138" w:author="H.J. Banken" w:date="2012-01-18T15:54:00Z">
            <w:rPr/>
          </w:rPrChange>
        </w:rPr>
      </w:sdtEndPr>
      <w:sdtContent>
        <w:customXmlInsRangeEnd w:id="136"/>
        <w:p w14:paraId="1182F12C" w14:textId="41FD72CF" w:rsidR="003C159E" w:rsidRPr="003C159E" w:rsidRDefault="003C159E" w:rsidP="003C159E">
          <w:pPr>
            <w:pStyle w:val="NoSpacing"/>
            <w:rPr>
              <w:ins w:id="139" w:author="H.J. Banken" w:date="2012-01-18T15:51:00Z"/>
              <w:rStyle w:val="Heading1Char"/>
              <w:lang w:val="nl-NL"/>
              <w:rPrChange w:id="140" w:author="H.J. Banken" w:date="2012-01-18T15:54:00Z">
                <w:rPr>
                  <w:ins w:id="141" w:author="H.J. Banken" w:date="2012-01-18T15:51:00Z"/>
                  <w:rStyle w:val="Heading1Char"/>
                </w:rPr>
              </w:rPrChange>
            </w:rPr>
            <w:pPrChange w:id="142" w:author="H.J. Banken" w:date="2012-01-18T15:51:00Z">
              <w:pPr>
                <w:pStyle w:val="TOCHeading"/>
              </w:pPr>
            </w:pPrChange>
          </w:pPr>
          <w:ins w:id="143" w:author="H.J. Banken" w:date="2012-01-18T15:50:00Z">
            <w:r w:rsidRPr="003C159E">
              <w:rPr>
                <w:rStyle w:val="Heading1Char"/>
                <w:lang w:val="nl-NL"/>
                <w:rPrChange w:id="144" w:author="H.J. Banken" w:date="2012-01-18T15:54:00Z">
                  <w:rPr/>
                </w:rPrChange>
              </w:rPr>
              <w:t>Inhoudsopgave</w:t>
            </w:r>
          </w:ins>
        </w:p>
        <w:p w14:paraId="5EC25E62" w14:textId="77777777" w:rsidR="003C159E" w:rsidRPr="003C159E" w:rsidRDefault="003C159E" w:rsidP="003C159E">
          <w:pPr>
            <w:pStyle w:val="NoSpacing"/>
            <w:rPr>
              <w:ins w:id="145" w:author="H.J. Banken" w:date="2012-01-18T15:50:00Z"/>
              <w:rStyle w:val="Heading1Char"/>
              <w:lang w:val="nl-NL"/>
              <w:rPrChange w:id="146" w:author="H.J. Banken" w:date="2012-01-18T15:54:00Z">
                <w:rPr>
                  <w:ins w:id="147" w:author="H.J. Banken" w:date="2012-01-18T15:50:00Z"/>
                </w:rPr>
              </w:rPrChange>
            </w:rPr>
            <w:pPrChange w:id="148" w:author="H.J. Banken" w:date="2012-01-18T15:51:00Z">
              <w:pPr>
                <w:pStyle w:val="TOCHeading"/>
              </w:pPr>
            </w:pPrChange>
          </w:pPr>
        </w:p>
        <w:p w14:paraId="51F344CA" w14:textId="77777777" w:rsidR="00604DC9" w:rsidRDefault="003C159E">
          <w:pPr>
            <w:pStyle w:val="TOC1"/>
            <w:tabs>
              <w:tab w:val="right" w:leader="dot" w:pos="8290"/>
            </w:tabs>
            <w:rPr>
              <w:ins w:id="149" w:author="H.J. Banken" w:date="2012-01-18T17:40:00Z"/>
              <w:b w:val="0"/>
              <w:noProof/>
              <w:lang w:eastAsia="ja-JP"/>
            </w:rPr>
          </w:pPr>
          <w:ins w:id="150" w:author="H.J. Banken" w:date="2012-01-18T15:50:00Z">
            <w:r w:rsidRPr="003C159E">
              <w:rPr>
                <w:b w:val="0"/>
                <w:lang w:val="nl-NL"/>
                <w:rPrChange w:id="151" w:author="H.J. Banken" w:date="2012-01-18T15:54:00Z">
                  <w:rPr>
                    <w:b w:val="0"/>
                  </w:rPr>
                </w:rPrChange>
              </w:rPr>
              <w:fldChar w:fldCharType="begin"/>
            </w:r>
            <w:r w:rsidRPr="003C159E">
              <w:rPr>
                <w:lang w:val="nl-NL"/>
                <w:rPrChange w:id="152" w:author="H.J. Banken" w:date="2012-01-18T15:54:00Z">
                  <w:rPr/>
                </w:rPrChange>
              </w:rPr>
              <w:instrText xml:space="preserve"> TOC \o "1-3" \h \z \u </w:instrText>
            </w:r>
            <w:r w:rsidRPr="003C159E">
              <w:rPr>
                <w:b w:val="0"/>
                <w:lang w:val="nl-NL"/>
                <w:rPrChange w:id="153" w:author="H.J. Banken" w:date="2012-01-18T15:54:00Z">
                  <w:rPr>
                    <w:b w:val="0"/>
                  </w:rPr>
                </w:rPrChange>
              </w:rPr>
              <w:fldChar w:fldCharType="separate"/>
            </w:r>
          </w:ins>
          <w:ins w:id="154" w:author="H.J. Banken" w:date="2012-01-18T17:40:00Z">
            <w:r w:rsidR="00604DC9" w:rsidRPr="00F511CA">
              <w:rPr>
                <w:noProof/>
                <w:lang w:val="nl-NL"/>
              </w:rPr>
              <w:t>Inleiding</w:t>
            </w:r>
            <w:r w:rsidR="00604DC9">
              <w:rPr>
                <w:noProof/>
              </w:rPr>
              <w:tab/>
            </w:r>
            <w:r w:rsidR="00604DC9">
              <w:rPr>
                <w:noProof/>
              </w:rPr>
              <w:fldChar w:fldCharType="begin"/>
            </w:r>
            <w:r w:rsidR="00604DC9">
              <w:rPr>
                <w:noProof/>
              </w:rPr>
              <w:instrText xml:space="preserve"> PAGEREF _Toc188527739 \h </w:instrText>
            </w:r>
            <w:r w:rsidR="00604DC9">
              <w:rPr>
                <w:noProof/>
              </w:rPr>
            </w:r>
          </w:ins>
          <w:r w:rsidR="00604DC9">
            <w:rPr>
              <w:noProof/>
            </w:rPr>
            <w:fldChar w:fldCharType="separate"/>
          </w:r>
          <w:ins w:id="155" w:author="H.J. Banken" w:date="2012-01-18T17:40:00Z">
            <w:r w:rsidR="00604DC9">
              <w:rPr>
                <w:noProof/>
              </w:rPr>
              <w:t>2</w:t>
            </w:r>
            <w:r w:rsidR="00604DC9">
              <w:rPr>
                <w:noProof/>
              </w:rPr>
              <w:fldChar w:fldCharType="end"/>
            </w:r>
          </w:ins>
        </w:p>
        <w:p w14:paraId="7CA2D132" w14:textId="77777777" w:rsidR="00604DC9" w:rsidRDefault="00604DC9">
          <w:pPr>
            <w:pStyle w:val="TOC1"/>
            <w:tabs>
              <w:tab w:val="right" w:leader="dot" w:pos="8290"/>
            </w:tabs>
            <w:rPr>
              <w:ins w:id="156" w:author="H.J. Banken" w:date="2012-01-18T17:40:00Z"/>
              <w:b w:val="0"/>
              <w:noProof/>
              <w:lang w:eastAsia="ja-JP"/>
            </w:rPr>
          </w:pPr>
          <w:ins w:id="157" w:author="H.J. Banken" w:date="2012-01-18T17:40:00Z">
            <w:r w:rsidRPr="00F511CA">
              <w:rPr>
                <w:noProof/>
                <w:lang w:val="nl-NL"/>
              </w:rPr>
              <w:t>Opzet</w:t>
            </w:r>
            <w:r>
              <w:rPr>
                <w:noProof/>
              </w:rPr>
              <w:tab/>
            </w:r>
            <w:r>
              <w:rPr>
                <w:noProof/>
              </w:rPr>
              <w:fldChar w:fldCharType="begin"/>
            </w:r>
            <w:r>
              <w:rPr>
                <w:noProof/>
              </w:rPr>
              <w:instrText xml:space="preserve"> PAGEREF _Toc188527740 \h </w:instrText>
            </w:r>
            <w:r>
              <w:rPr>
                <w:noProof/>
              </w:rPr>
            </w:r>
          </w:ins>
          <w:r>
            <w:rPr>
              <w:noProof/>
            </w:rPr>
            <w:fldChar w:fldCharType="separate"/>
          </w:r>
          <w:ins w:id="158" w:author="H.J. Banken" w:date="2012-01-18T17:40:00Z">
            <w:r>
              <w:rPr>
                <w:noProof/>
              </w:rPr>
              <w:t>4</w:t>
            </w:r>
            <w:r>
              <w:rPr>
                <w:noProof/>
              </w:rPr>
              <w:fldChar w:fldCharType="end"/>
            </w:r>
          </w:ins>
        </w:p>
        <w:p w14:paraId="0D407257" w14:textId="77777777" w:rsidR="00604DC9" w:rsidRDefault="00604DC9">
          <w:pPr>
            <w:pStyle w:val="TOC1"/>
            <w:tabs>
              <w:tab w:val="right" w:leader="dot" w:pos="8290"/>
            </w:tabs>
            <w:rPr>
              <w:ins w:id="159" w:author="H.J. Banken" w:date="2012-01-18T17:40:00Z"/>
              <w:b w:val="0"/>
              <w:noProof/>
              <w:lang w:eastAsia="ja-JP"/>
            </w:rPr>
          </w:pPr>
          <w:ins w:id="160" w:author="H.J. Banken" w:date="2012-01-18T17:40:00Z">
            <w:r w:rsidRPr="00F511CA">
              <w:rPr>
                <w:noProof/>
                <w:lang w:val="nl-NL"/>
              </w:rPr>
              <w:t>Requirements</w:t>
            </w:r>
            <w:r>
              <w:rPr>
                <w:noProof/>
              </w:rPr>
              <w:tab/>
            </w:r>
            <w:r>
              <w:rPr>
                <w:noProof/>
              </w:rPr>
              <w:fldChar w:fldCharType="begin"/>
            </w:r>
            <w:r>
              <w:rPr>
                <w:noProof/>
              </w:rPr>
              <w:instrText xml:space="preserve"> PAGEREF _Toc188527741 \h </w:instrText>
            </w:r>
            <w:r>
              <w:rPr>
                <w:noProof/>
              </w:rPr>
            </w:r>
          </w:ins>
          <w:r>
            <w:rPr>
              <w:noProof/>
            </w:rPr>
            <w:fldChar w:fldCharType="separate"/>
          </w:r>
          <w:ins w:id="161" w:author="H.J. Banken" w:date="2012-01-18T17:40:00Z">
            <w:r>
              <w:rPr>
                <w:noProof/>
              </w:rPr>
              <w:t>4</w:t>
            </w:r>
            <w:r>
              <w:rPr>
                <w:noProof/>
              </w:rPr>
              <w:fldChar w:fldCharType="end"/>
            </w:r>
          </w:ins>
        </w:p>
        <w:p w14:paraId="7C6F1ACA" w14:textId="77777777" w:rsidR="00604DC9" w:rsidRDefault="00604DC9">
          <w:pPr>
            <w:pStyle w:val="TOC1"/>
            <w:tabs>
              <w:tab w:val="right" w:leader="dot" w:pos="8290"/>
            </w:tabs>
            <w:rPr>
              <w:ins w:id="162" w:author="H.J. Banken" w:date="2012-01-18T17:40:00Z"/>
              <w:b w:val="0"/>
              <w:noProof/>
              <w:lang w:eastAsia="ja-JP"/>
            </w:rPr>
          </w:pPr>
          <w:ins w:id="163" w:author="H.J. Banken" w:date="2012-01-18T17:40:00Z">
            <w:r w:rsidRPr="00F511CA">
              <w:rPr>
                <w:noProof/>
                <w:lang w:val="nl-NL"/>
              </w:rPr>
              <w:t>Wensen</w:t>
            </w:r>
            <w:r>
              <w:rPr>
                <w:noProof/>
              </w:rPr>
              <w:tab/>
            </w:r>
            <w:r>
              <w:rPr>
                <w:noProof/>
              </w:rPr>
              <w:fldChar w:fldCharType="begin"/>
            </w:r>
            <w:r>
              <w:rPr>
                <w:noProof/>
              </w:rPr>
              <w:instrText xml:space="preserve"> PAGEREF _Toc188527742 \h </w:instrText>
            </w:r>
            <w:r>
              <w:rPr>
                <w:noProof/>
              </w:rPr>
            </w:r>
          </w:ins>
          <w:r>
            <w:rPr>
              <w:noProof/>
            </w:rPr>
            <w:fldChar w:fldCharType="separate"/>
          </w:r>
          <w:ins w:id="164" w:author="H.J. Banken" w:date="2012-01-18T17:40:00Z">
            <w:r>
              <w:rPr>
                <w:noProof/>
              </w:rPr>
              <w:t>4</w:t>
            </w:r>
            <w:r>
              <w:rPr>
                <w:noProof/>
              </w:rPr>
              <w:fldChar w:fldCharType="end"/>
            </w:r>
          </w:ins>
        </w:p>
        <w:p w14:paraId="4D63B782" w14:textId="77777777" w:rsidR="00604DC9" w:rsidRDefault="00604DC9">
          <w:pPr>
            <w:pStyle w:val="TOC1"/>
            <w:tabs>
              <w:tab w:val="right" w:leader="dot" w:pos="8290"/>
            </w:tabs>
            <w:rPr>
              <w:ins w:id="165" w:author="H.J. Banken" w:date="2012-01-18T17:40:00Z"/>
              <w:b w:val="0"/>
              <w:noProof/>
              <w:lang w:eastAsia="ja-JP"/>
            </w:rPr>
          </w:pPr>
          <w:ins w:id="166" w:author="H.J. Banken" w:date="2012-01-18T17:40:00Z">
            <w:r w:rsidRPr="00F511CA">
              <w:rPr>
                <w:noProof/>
                <w:lang w:val="nl-NL"/>
              </w:rPr>
              <w:t>Ontwerp en Implementatie</w:t>
            </w:r>
            <w:r>
              <w:rPr>
                <w:noProof/>
              </w:rPr>
              <w:tab/>
            </w:r>
            <w:r>
              <w:rPr>
                <w:noProof/>
              </w:rPr>
              <w:fldChar w:fldCharType="begin"/>
            </w:r>
            <w:r>
              <w:rPr>
                <w:noProof/>
              </w:rPr>
              <w:instrText xml:space="preserve"> PAGEREF _Toc188527743 \h </w:instrText>
            </w:r>
            <w:r>
              <w:rPr>
                <w:noProof/>
              </w:rPr>
            </w:r>
          </w:ins>
          <w:r>
            <w:rPr>
              <w:noProof/>
            </w:rPr>
            <w:fldChar w:fldCharType="separate"/>
          </w:r>
          <w:ins w:id="167" w:author="H.J. Banken" w:date="2012-01-18T17:40:00Z">
            <w:r>
              <w:rPr>
                <w:noProof/>
              </w:rPr>
              <w:t>5</w:t>
            </w:r>
            <w:r>
              <w:rPr>
                <w:noProof/>
              </w:rPr>
              <w:fldChar w:fldCharType="end"/>
            </w:r>
          </w:ins>
        </w:p>
        <w:p w14:paraId="0583E772" w14:textId="77777777" w:rsidR="00604DC9" w:rsidRDefault="00604DC9">
          <w:pPr>
            <w:pStyle w:val="TOC2"/>
            <w:tabs>
              <w:tab w:val="right" w:leader="dot" w:pos="8290"/>
            </w:tabs>
            <w:rPr>
              <w:ins w:id="168" w:author="H.J. Banken" w:date="2012-01-18T17:40:00Z"/>
              <w:b w:val="0"/>
              <w:noProof/>
              <w:sz w:val="24"/>
              <w:szCs w:val="24"/>
              <w:lang w:eastAsia="ja-JP"/>
            </w:rPr>
          </w:pPr>
          <w:ins w:id="169" w:author="H.J. Banken" w:date="2012-01-18T17:40:00Z">
            <w:r>
              <w:rPr>
                <w:noProof/>
              </w:rPr>
              <w:t>Mood Selector</w:t>
            </w:r>
            <w:r>
              <w:rPr>
                <w:noProof/>
              </w:rPr>
              <w:tab/>
            </w:r>
            <w:r>
              <w:rPr>
                <w:noProof/>
              </w:rPr>
              <w:fldChar w:fldCharType="begin"/>
            </w:r>
            <w:r>
              <w:rPr>
                <w:noProof/>
              </w:rPr>
              <w:instrText xml:space="preserve"> PAGEREF _Toc188527744 \h </w:instrText>
            </w:r>
            <w:r>
              <w:rPr>
                <w:noProof/>
              </w:rPr>
            </w:r>
          </w:ins>
          <w:r>
            <w:rPr>
              <w:noProof/>
            </w:rPr>
            <w:fldChar w:fldCharType="separate"/>
          </w:r>
          <w:ins w:id="170" w:author="H.J. Banken" w:date="2012-01-18T17:40:00Z">
            <w:r>
              <w:rPr>
                <w:noProof/>
              </w:rPr>
              <w:t>5</w:t>
            </w:r>
            <w:r>
              <w:rPr>
                <w:noProof/>
              </w:rPr>
              <w:fldChar w:fldCharType="end"/>
            </w:r>
          </w:ins>
        </w:p>
        <w:p w14:paraId="3052C580" w14:textId="77777777" w:rsidR="00604DC9" w:rsidRDefault="00604DC9">
          <w:pPr>
            <w:pStyle w:val="TOC2"/>
            <w:tabs>
              <w:tab w:val="right" w:leader="dot" w:pos="8290"/>
            </w:tabs>
            <w:rPr>
              <w:ins w:id="171" w:author="H.J. Banken" w:date="2012-01-18T17:40:00Z"/>
              <w:b w:val="0"/>
              <w:noProof/>
              <w:sz w:val="24"/>
              <w:szCs w:val="24"/>
              <w:lang w:eastAsia="ja-JP"/>
            </w:rPr>
          </w:pPr>
          <w:ins w:id="172" w:author="H.J. Banken" w:date="2012-01-18T17:40:00Z">
            <w:r>
              <w:rPr>
                <w:noProof/>
              </w:rPr>
              <w:t>Library Analyzer</w:t>
            </w:r>
            <w:r>
              <w:rPr>
                <w:noProof/>
              </w:rPr>
              <w:tab/>
            </w:r>
            <w:r>
              <w:rPr>
                <w:noProof/>
              </w:rPr>
              <w:fldChar w:fldCharType="begin"/>
            </w:r>
            <w:r>
              <w:rPr>
                <w:noProof/>
              </w:rPr>
              <w:instrText xml:space="preserve"> PAGEREF _Toc188527745 \h </w:instrText>
            </w:r>
            <w:r>
              <w:rPr>
                <w:noProof/>
              </w:rPr>
            </w:r>
          </w:ins>
          <w:r>
            <w:rPr>
              <w:noProof/>
            </w:rPr>
            <w:fldChar w:fldCharType="separate"/>
          </w:r>
          <w:ins w:id="173" w:author="H.J. Banken" w:date="2012-01-18T17:40:00Z">
            <w:r>
              <w:rPr>
                <w:noProof/>
              </w:rPr>
              <w:t>5</w:t>
            </w:r>
            <w:r>
              <w:rPr>
                <w:noProof/>
              </w:rPr>
              <w:fldChar w:fldCharType="end"/>
            </w:r>
          </w:ins>
        </w:p>
        <w:p w14:paraId="726F851B" w14:textId="77777777" w:rsidR="00604DC9" w:rsidRDefault="00604DC9">
          <w:pPr>
            <w:pStyle w:val="TOC2"/>
            <w:tabs>
              <w:tab w:val="right" w:leader="dot" w:pos="8290"/>
            </w:tabs>
            <w:rPr>
              <w:ins w:id="174" w:author="H.J. Banken" w:date="2012-01-18T17:40:00Z"/>
              <w:b w:val="0"/>
              <w:noProof/>
              <w:sz w:val="24"/>
              <w:szCs w:val="24"/>
              <w:lang w:eastAsia="ja-JP"/>
            </w:rPr>
          </w:pPr>
          <w:ins w:id="175" w:author="H.J. Banken" w:date="2012-01-18T17:40:00Z">
            <w:r>
              <w:rPr>
                <w:noProof/>
              </w:rPr>
              <w:t>Training Tool</w:t>
            </w:r>
            <w:r>
              <w:rPr>
                <w:noProof/>
              </w:rPr>
              <w:tab/>
            </w:r>
            <w:r>
              <w:rPr>
                <w:noProof/>
              </w:rPr>
              <w:fldChar w:fldCharType="begin"/>
            </w:r>
            <w:r>
              <w:rPr>
                <w:noProof/>
              </w:rPr>
              <w:instrText xml:space="preserve"> PAGEREF _Toc188527746 \h </w:instrText>
            </w:r>
            <w:r>
              <w:rPr>
                <w:noProof/>
              </w:rPr>
            </w:r>
          </w:ins>
          <w:r>
            <w:rPr>
              <w:noProof/>
            </w:rPr>
            <w:fldChar w:fldCharType="separate"/>
          </w:r>
          <w:ins w:id="176" w:author="H.J. Banken" w:date="2012-01-18T17:40:00Z">
            <w:r>
              <w:rPr>
                <w:noProof/>
              </w:rPr>
              <w:t>5</w:t>
            </w:r>
            <w:r>
              <w:rPr>
                <w:noProof/>
              </w:rPr>
              <w:fldChar w:fldCharType="end"/>
            </w:r>
          </w:ins>
        </w:p>
        <w:p w14:paraId="3B525332" w14:textId="77777777" w:rsidR="00604DC9" w:rsidRDefault="00604DC9">
          <w:pPr>
            <w:pStyle w:val="TOC2"/>
            <w:tabs>
              <w:tab w:val="right" w:leader="dot" w:pos="8290"/>
            </w:tabs>
            <w:rPr>
              <w:ins w:id="177" w:author="H.J. Banken" w:date="2012-01-18T17:40:00Z"/>
              <w:b w:val="0"/>
              <w:noProof/>
              <w:sz w:val="24"/>
              <w:szCs w:val="24"/>
              <w:lang w:eastAsia="ja-JP"/>
            </w:rPr>
          </w:pPr>
          <w:ins w:id="178" w:author="H.J. Banken" w:date="2012-01-18T17:40:00Z">
            <w:r>
              <w:rPr>
                <w:noProof/>
              </w:rPr>
              <w:t>Network Trainer</w:t>
            </w:r>
            <w:r>
              <w:rPr>
                <w:noProof/>
              </w:rPr>
              <w:tab/>
            </w:r>
            <w:r>
              <w:rPr>
                <w:noProof/>
              </w:rPr>
              <w:fldChar w:fldCharType="begin"/>
            </w:r>
            <w:r>
              <w:rPr>
                <w:noProof/>
              </w:rPr>
              <w:instrText xml:space="preserve"> PAGEREF _Toc188527747 \h </w:instrText>
            </w:r>
            <w:r>
              <w:rPr>
                <w:noProof/>
              </w:rPr>
            </w:r>
          </w:ins>
          <w:r>
            <w:rPr>
              <w:noProof/>
            </w:rPr>
            <w:fldChar w:fldCharType="separate"/>
          </w:r>
          <w:ins w:id="179" w:author="H.J. Banken" w:date="2012-01-18T17:40:00Z">
            <w:r>
              <w:rPr>
                <w:noProof/>
              </w:rPr>
              <w:t>5</w:t>
            </w:r>
            <w:r>
              <w:rPr>
                <w:noProof/>
              </w:rPr>
              <w:fldChar w:fldCharType="end"/>
            </w:r>
          </w:ins>
        </w:p>
        <w:p w14:paraId="604E7EB4" w14:textId="77777777" w:rsidR="00604DC9" w:rsidRDefault="00604DC9">
          <w:pPr>
            <w:pStyle w:val="TOC1"/>
            <w:tabs>
              <w:tab w:val="right" w:leader="dot" w:pos="8290"/>
            </w:tabs>
            <w:rPr>
              <w:ins w:id="180" w:author="H.J. Banken" w:date="2012-01-18T17:40:00Z"/>
              <w:b w:val="0"/>
              <w:noProof/>
              <w:lang w:eastAsia="ja-JP"/>
            </w:rPr>
          </w:pPr>
          <w:ins w:id="181" w:author="H.J. Banken" w:date="2012-01-18T17:40:00Z">
            <w:r>
              <w:rPr>
                <w:noProof/>
              </w:rPr>
              <w:t>Planning</w:t>
            </w:r>
            <w:r>
              <w:rPr>
                <w:noProof/>
              </w:rPr>
              <w:tab/>
            </w:r>
            <w:r>
              <w:rPr>
                <w:noProof/>
              </w:rPr>
              <w:fldChar w:fldCharType="begin"/>
            </w:r>
            <w:r>
              <w:rPr>
                <w:noProof/>
              </w:rPr>
              <w:instrText xml:space="preserve"> PAGEREF _Toc188527748 \h </w:instrText>
            </w:r>
            <w:r>
              <w:rPr>
                <w:noProof/>
              </w:rPr>
            </w:r>
          </w:ins>
          <w:r>
            <w:rPr>
              <w:noProof/>
            </w:rPr>
            <w:fldChar w:fldCharType="separate"/>
          </w:r>
          <w:ins w:id="182" w:author="H.J. Banken" w:date="2012-01-18T17:40:00Z">
            <w:r>
              <w:rPr>
                <w:noProof/>
              </w:rPr>
              <w:t>6</w:t>
            </w:r>
            <w:r>
              <w:rPr>
                <w:noProof/>
              </w:rPr>
              <w:fldChar w:fldCharType="end"/>
            </w:r>
          </w:ins>
        </w:p>
        <w:p w14:paraId="3E5F9B8E" w14:textId="77777777" w:rsidR="00604DC9" w:rsidRDefault="00604DC9">
          <w:pPr>
            <w:pStyle w:val="TOC3"/>
            <w:tabs>
              <w:tab w:val="right" w:leader="dot" w:pos="8290"/>
            </w:tabs>
            <w:rPr>
              <w:ins w:id="183" w:author="H.J. Banken" w:date="2012-01-18T17:40:00Z"/>
              <w:noProof/>
              <w:sz w:val="24"/>
              <w:szCs w:val="24"/>
              <w:lang w:eastAsia="ja-JP"/>
            </w:rPr>
          </w:pPr>
          <w:ins w:id="184" w:author="H.J. Banken" w:date="2012-01-18T17:40:00Z">
            <w:r>
              <w:rPr>
                <w:noProof/>
              </w:rPr>
              <w:t>Sprint 2</w:t>
            </w:r>
            <w:r>
              <w:rPr>
                <w:noProof/>
              </w:rPr>
              <w:tab/>
            </w:r>
            <w:r>
              <w:rPr>
                <w:noProof/>
              </w:rPr>
              <w:fldChar w:fldCharType="begin"/>
            </w:r>
            <w:r>
              <w:rPr>
                <w:noProof/>
              </w:rPr>
              <w:instrText xml:space="preserve"> PAGEREF _Toc188527749 \h </w:instrText>
            </w:r>
            <w:r>
              <w:rPr>
                <w:noProof/>
              </w:rPr>
            </w:r>
          </w:ins>
          <w:r>
            <w:rPr>
              <w:noProof/>
            </w:rPr>
            <w:fldChar w:fldCharType="separate"/>
          </w:r>
          <w:ins w:id="185" w:author="H.J. Banken" w:date="2012-01-18T17:40:00Z">
            <w:r>
              <w:rPr>
                <w:noProof/>
              </w:rPr>
              <w:t>6</w:t>
            </w:r>
            <w:r>
              <w:rPr>
                <w:noProof/>
              </w:rPr>
              <w:fldChar w:fldCharType="end"/>
            </w:r>
          </w:ins>
        </w:p>
        <w:p w14:paraId="74DF5A18" w14:textId="77777777" w:rsidR="00604DC9" w:rsidRDefault="00604DC9">
          <w:pPr>
            <w:pStyle w:val="TOC3"/>
            <w:tabs>
              <w:tab w:val="right" w:leader="dot" w:pos="8290"/>
            </w:tabs>
            <w:rPr>
              <w:ins w:id="186" w:author="H.J. Banken" w:date="2012-01-18T17:40:00Z"/>
              <w:noProof/>
              <w:sz w:val="24"/>
              <w:szCs w:val="24"/>
              <w:lang w:eastAsia="ja-JP"/>
            </w:rPr>
          </w:pPr>
          <w:ins w:id="187" w:author="H.J. Banken" w:date="2012-01-18T17:40:00Z">
            <w:r>
              <w:rPr>
                <w:noProof/>
              </w:rPr>
              <w:t>Sprint 3</w:t>
            </w:r>
            <w:r>
              <w:rPr>
                <w:noProof/>
              </w:rPr>
              <w:tab/>
            </w:r>
            <w:r>
              <w:rPr>
                <w:noProof/>
              </w:rPr>
              <w:fldChar w:fldCharType="begin"/>
            </w:r>
            <w:r>
              <w:rPr>
                <w:noProof/>
              </w:rPr>
              <w:instrText xml:space="preserve"> PAGEREF _Toc188527750 \h </w:instrText>
            </w:r>
            <w:r>
              <w:rPr>
                <w:noProof/>
              </w:rPr>
            </w:r>
          </w:ins>
          <w:r>
            <w:rPr>
              <w:noProof/>
            </w:rPr>
            <w:fldChar w:fldCharType="separate"/>
          </w:r>
          <w:ins w:id="188" w:author="H.J. Banken" w:date="2012-01-18T17:40:00Z">
            <w:r>
              <w:rPr>
                <w:noProof/>
              </w:rPr>
              <w:t>6</w:t>
            </w:r>
            <w:r>
              <w:rPr>
                <w:noProof/>
              </w:rPr>
              <w:fldChar w:fldCharType="end"/>
            </w:r>
          </w:ins>
        </w:p>
        <w:p w14:paraId="37903DCF" w14:textId="77777777" w:rsidR="00604DC9" w:rsidRDefault="00604DC9">
          <w:pPr>
            <w:pStyle w:val="TOC3"/>
            <w:tabs>
              <w:tab w:val="right" w:leader="dot" w:pos="8290"/>
            </w:tabs>
            <w:rPr>
              <w:ins w:id="189" w:author="H.J. Banken" w:date="2012-01-18T17:40:00Z"/>
              <w:noProof/>
              <w:sz w:val="24"/>
              <w:szCs w:val="24"/>
              <w:lang w:eastAsia="ja-JP"/>
            </w:rPr>
          </w:pPr>
          <w:ins w:id="190" w:author="H.J. Banken" w:date="2012-01-18T17:40:00Z">
            <w:r>
              <w:rPr>
                <w:noProof/>
              </w:rPr>
              <w:t>Sprint 4</w:t>
            </w:r>
            <w:r>
              <w:rPr>
                <w:noProof/>
              </w:rPr>
              <w:tab/>
            </w:r>
            <w:r>
              <w:rPr>
                <w:noProof/>
              </w:rPr>
              <w:fldChar w:fldCharType="begin"/>
            </w:r>
            <w:r>
              <w:rPr>
                <w:noProof/>
              </w:rPr>
              <w:instrText xml:space="preserve"> PAGEREF _Toc188527751 \h </w:instrText>
            </w:r>
            <w:r>
              <w:rPr>
                <w:noProof/>
              </w:rPr>
            </w:r>
          </w:ins>
          <w:r>
            <w:rPr>
              <w:noProof/>
            </w:rPr>
            <w:fldChar w:fldCharType="separate"/>
          </w:r>
          <w:ins w:id="191" w:author="H.J. Banken" w:date="2012-01-18T17:40:00Z">
            <w:r>
              <w:rPr>
                <w:noProof/>
              </w:rPr>
              <w:t>6</w:t>
            </w:r>
            <w:r>
              <w:rPr>
                <w:noProof/>
              </w:rPr>
              <w:fldChar w:fldCharType="end"/>
            </w:r>
          </w:ins>
        </w:p>
        <w:p w14:paraId="33A0080A" w14:textId="77777777" w:rsidR="00604DC9" w:rsidRDefault="00604DC9">
          <w:pPr>
            <w:pStyle w:val="TOC1"/>
            <w:tabs>
              <w:tab w:val="right" w:leader="dot" w:pos="8290"/>
            </w:tabs>
            <w:rPr>
              <w:ins w:id="192" w:author="H.J. Banken" w:date="2012-01-18T17:40:00Z"/>
              <w:b w:val="0"/>
              <w:noProof/>
              <w:lang w:eastAsia="ja-JP"/>
            </w:rPr>
          </w:pPr>
          <w:ins w:id="193" w:author="H.J. Banken" w:date="2012-01-18T17:40:00Z">
            <w:r w:rsidRPr="00F511CA">
              <w:rPr>
                <w:noProof/>
                <w:lang w:val="nl-NL"/>
              </w:rPr>
              <w:t>Persoonlijke evaluatie</w:t>
            </w:r>
            <w:r>
              <w:rPr>
                <w:noProof/>
              </w:rPr>
              <w:tab/>
            </w:r>
            <w:r>
              <w:rPr>
                <w:noProof/>
              </w:rPr>
              <w:fldChar w:fldCharType="begin"/>
            </w:r>
            <w:r>
              <w:rPr>
                <w:noProof/>
              </w:rPr>
              <w:instrText xml:space="preserve"> PAGEREF _Toc188527752 \h </w:instrText>
            </w:r>
            <w:r>
              <w:rPr>
                <w:noProof/>
              </w:rPr>
            </w:r>
          </w:ins>
          <w:r>
            <w:rPr>
              <w:noProof/>
            </w:rPr>
            <w:fldChar w:fldCharType="separate"/>
          </w:r>
          <w:ins w:id="194" w:author="H.J. Banken" w:date="2012-01-18T17:40:00Z">
            <w:r>
              <w:rPr>
                <w:noProof/>
              </w:rPr>
              <w:t>7</w:t>
            </w:r>
            <w:r>
              <w:rPr>
                <w:noProof/>
              </w:rPr>
              <w:fldChar w:fldCharType="end"/>
            </w:r>
          </w:ins>
        </w:p>
        <w:p w14:paraId="1D61394F" w14:textId="77777777" w:rsidR="00604DC9" w:rsidRDefault="00604DC9">
          <w:pPr>
            <w:pStyle w:val="TOC2"/>
            <w:tabs>
              <w:tab w:val="right" w:leader="dot" w:pos="8290"/>
            </w:tabs>
            <w:rPr>
              <w:ins w:id="195" w:author="H.J. Banken" w:date="2012-01-18T17:40:00Z"/>
              <w:b w:val="0"/>
              <w:noProof/>
              <w:sz w:val="24"/>
              <w:szCs w:val="24"/>
              <w:lang w:eastAsia="ja-JP"/>
            </w:rPr>
          </w:pPr>
          <w:ins w:id="196" w:author="H.J. Banken" w:date="2012-01-18T17:40:00Z">
            <w:r>
              <w:rPr>
                <w:noProof/>
              </w:rPr>
              <w:t>Herman</w:t>
            </w:r>
            <w:r>
              <w:rPr>
                <w:noProof/>
              </w:rPr>
              <w:tab/>
            </w:r>
            <w:r>
              <w:rPr>
                <w:noProof/>
              </w:rPr>
              <w:fldChar w:fldCharType="begin"/>
            </w:r>
            <w:r>
              <w:rPr>
                <w:noProof/>
              </w:rPr>
              <w:instrText xml:space="preserve"> PAGEREF _Toc188527753 \h </w:instrText>
            </w:r>
            <w:r>
              <w:rPr>
                <w:noProof/>
              </w:rPr>
            </w:r>
          </w:ins>
          <w:r>
            <w:rPr>
              <w:noProof/>
            </w:rPr>
            <w:fldChar w:fldCharType="separate"/>
          </w:r>
          <w:ins w:id="197" w:author="H.J. Banken" w:date="2012-01-18T17:40:00Z">
            <w:r>
              <w:rPr>
                <w:noProof/>
              </w:rPr>
              <w:t>7</w:t>
            </w:r>
            <w:r>
              <w:rPr>
                <w:noProof/>
              </w:rPr>
              <w:fldChar w:fldCharType="end"/>
            </w:r>
          </w:ins>
        </w:p>
        <w:p w14:paraId="35E03EBA" w14:textId="77777777" w:rsidR="00604DC9" w:rsidRDefault="00604DC9">
          <w:pPr>
            <w:pStyle w:val="TOC2"/>
            <w:tabs>
              <w:tab w:val="right" w:leader="dot" w:pos="8290"/>
            </w:tabs>
            <w:rPr>
              <w:ins w:id="198" w:author="H.J. Banken" w:date="2012-01-18T17:40:00Z"/>
              <w:b w:val="0"/>
              <w:noProof/>
              <w:sz w:val="24"/>
              <w:szCs w:val="24"/>
              <w:lang w:eastAsia="ja-JP"/>
            </w:rPr>
          </w:pPr>
          <w:ins w:id="199" w:author="H.J. Banken" w:date="2012-01-18T17:40:00Z">
            <w:r>
              <w:rPr>
                <w:noProof/>
              </w:rPr>
              <w:t>Freek</w:t>
            </w:r>
            <w:r>
              <w:rPr>
                <w:noProof/>
              </w:rPr>
              <w:tab/>
            </w:r>
            <w:r>
              <w:rPr>
                <w:noProof/>
              </w:rPr>
              <w:fldChar w:fldCharType="begin"/>
            </w:r>
            <w:r>
              <w:rPr>
                <w:noProof/>
              </w:rPr>
              <w:instrText xml:space="preserve"> PAGEREF _Toc188527754 \h </w:instrText>
            </w:r>
            <w:r>
              <w:rPr>
                <w:noProof/>
              </w:rPr>
            </w:r>
          </w:ins>
          <w:r>
            <w:rPr>
              <w:noProof/>
            </w:rPr>
            <w:fldChar w:fldCharType="separate"/>
          </w:r>
          <w:ins w:id="200" w:author="H.J. Banken" w:date="2012-01-18T17:40:00Z">
            <w:r>
              <w:rPr>
                <w:noProof/>
              </w:rPr>
              <w:t>7</w:t>
            </w:r>
            <w:r>
              <w:rPr>
                <w:noProof/>
              </w:rPr>
              <w:fldChar w:fldCharType="end"/>
            </w:r>
          </w:ins>
        </w:p>
        <w:p w14:paraId="76D333CB" w14:textId="77777777" w:rsidR="00604DC9" w:rsidRDefault="00604DC9">
          <w:pPr>
            <w:pStyle w:val="TOC2"/>
            <w:tabs>
              <w:tab w:val="right" w:leader="dot" w:pos="8290"/>
            </w:tabs>
            <w:rPr>
              <w:ins w:id="201" w:author="H.J. Banken" w:date="2012-01-18T17:40:00Z"/>
              <w:b w:val="0"/>
              <w:noProof/>
              <w:sz w:val="24"/>
              <w:szCs w:val="24"/>
              <w:lang w:eastAsia="ja-JP"/>
            </w:rPr>
          </w:pPr>
          <w:ins w:id="202" w:author="H.J. Banken" w:date="2012-01-18T17:40:00Z">
            <w:r>
              <w:rPr>
                <w:noProof/>
              </w:rPr>
              <w:t>Bastiaan</w:t>
            </w:r>
            <w:r>
              <w:rPr>
                <w:noProof/>
              </w:rPr>
              <w:tab/>
            </w:r>
            <w:r>
              <w:rPr>
                <w:noProof/>
              </w:rPr>
              <w:fldChar w:fldCharType="begin"/>
            </w:r>
            <w:r>
              <w:rPr>
                <w:noProof/>
              </w:rPr>
              <w:instrText xml:space="preserve"> PAGEREF _Toc188527755 \h </w:instrText>
            </w:r>
            <w:r>
              <w:rPr>
                <w:noProof/>
              </w:rPr>
            </w:r>
          </w:ins>
          <w:r>
            <w:rPr>
              <w:noProof/>
            </w:rPr>
            <w:fldChar w:fldCharType="separate"/>
          </w:r>
          <w:ins w:id="203" w:author="H.J. Banken" w:date="2012-01-18T17:40:00Z">
            <w:r>
              <w:rPr>
                <w:noProof/>
              </w:rPr>
              <w:t>8</w:t>
            </w:r>
            <w:r>
              <w:rPr>
                <w:noProof/>
              </w:rPr>
              <w:fldChar w:fldCharType="end"/>
            </w:r>
          </w:ins>
        </w:p>
        <w:p w14:paraId="1F76E4DD" w14:textId="77777777" w:rsidR="00604DC9" w:rsidRDefault="00604DC9">
          <w:pPr>
            <w:pStyle w:val="TOC1"/>
            <w:tabs>
              <w:tab w:val="right" w:leader="dot" w:pos="8290"/>
            </w:tabs>
            <w:rPr>
              <w:ins w:id="204" w:author="H.J. Banken" w:date="2012-01-18T17:40:00Z"/>
              <w:b w:val="0"/>
              <w:noProof/>
              <w:lang w:eastAsia="ja-JP"/>
            </w:rPr>
          </w:pPr>
          <w:ins w:id="205" w:author="H.J. Banken" w:date="2012-01-18T17:40:00Z">
            <w:r w:rsidRPr="00F511CA">
              <w:rPr>
                <w:noProof/>
                <w:lang w:val="nl-NL"/>
              </w:rPr>
              <w:t>Alternatieven</w:t>
            </w:r>
            <w:r>
              <w:rPr>
                <w:noProof/>
              </w:rPr>
              <w:tab/>
            </w:r>
            <w:r>
              <w:rPr>
                <w:noProof/>
              </w:rPr>
              <w:fldChar w:fldCharType="begin"/>
            </w:r>
            <w:r>
              <w:rPr>
                <w:noProof/>
              </w:rPr>
              <w:instrText xml:space="preserve"> PAGEREF _Toc188527756 \h </w:instrText>
            </w:r>
            <w:r>
              <w:rPr>
                <w:noProof/>
              </w:rPr>
            </w:r>
          </w:ins>
          <w:r>
            <w:rPr>
              <w:noProof/>
            </w:rPr>
            <w:fldChar w:fldCharType="separate"/>
          </w:r>
          <w:ins w:id="206" w:author="H.J. Banken" w:date="2012-01-18T17:40:00Z">
            <w:r>
              <w:rPr>
                <w:noProof/>
              </w:rPr>
              <w:t>9</w:t>
            </w:r>
            <w:r>
              <w:rPr>
                <w:noProof/>
              </w:rPr>
              <w:fldChar w:fldCharType="end"/>
            </w:r>
          </w:ins>
        </w:p>
        <w:p w14:paraId="2F36BE57" w14:textId="77777777" w:rsidR="00604DC9" w:rsidRDefault="00604DC9">
          <w:pPr>
            <w:pStyle w:val="TOC2"/>
            <w:tabs>
              <w:tab w:val="right" w:leader="dot" w:pos="8290"/>
            </w:tabs>
            <w:rPr>
              <w:ins w:id="207" w:author="H.J. Banken" w:date="2012-01-18T17:40:00Z"/>
              <w:b w:val="0"/>
              <w:noProof/>
              <w:sz w:val="24"/>
              <w:szCs w:val="24"/>
              <w:lang w:eastAsia="ja-JP"/>
            </w:rPr>
          </w:pPr>
          <w:ins w:id="208" w:author="H.J. Banken" w:date="2012-01-18T17:40:00Z">
            <w:r>
              <w:rPr>
                <w:noProof/>
              </w:rPr>
              <w:t>Mood Agent</w:t>
            </w:r>
            <w:r>
              <w:rPr>
                <w:noProof/>
              </w:rPr>
              <w:tab/>
            </w:r>
            <w:r>
              <w:rPr>
                <w:noProof/>
              </w:rPr>
              <w:fldChar w:fldCharType="begin"/>
            </w:r>
            <w:r>
              <w:rPr>
                <w:noProof/>
              </w:rPr>
              <w:instrText xml:space="preserve"> PAGEREF _Toc188527757 \h </w:instrText>
            </w:r>
            <w:r>
              <w:rPr>
                <w:noProof/>
              </w:rPr>
            </w:r>
          </w:ins>
          <w:r>
            <w:rPr>
              <w:noProof/>
            </w:rPr>
            <w:fldChar w:fldCharType="separate"/>
          </w:r>
          <w:ins w:id="209" w:author="H.J. Banken" w:date="2012-01-18T17:40:00Z">
            <w:r>
              <w:rPr>
                <w:noProof/>
              </w:rPr>
              <w:t>9</w:t>
            </w:r>
            <w:r>
              <w:rPr>
                <w:noProof/>
              </w:rPr>
              <w:fldChar w:fldCharType="end"/>
            </w:r>
          </w:ins>
        </w:p>
        <w:p w14:paraId="6230D117" w14:textId="77777777" w:rsidR="00604DC9" w:rsidRDefault="00604DC9">
          <w:pPr>
            <w:pStyle w:val="TOC2"/>
            <w:tabs>
              <w:tab w:val="right" w:leader="dot" w:pos="8290"/>
            </w:tabs>
            <w:rPr>
              <w:ins w:id="210" w:author="H.J. Banken" w:date="2012-01-18T17:40:00Z"/>
              <w:b w:val="0"/>
              <w:noProof/>
              <w:sz w:val="24"/>
              <w:szCs w:val="24"/>
              <w:lang w:eastAsia="ja-JP"/>
            </w:rPr>
          </w:pPr>
          <w:ins w:id="211" w:author="H.J. Banken" w:date="2012-01-18T17:40:00Z">
            <w:r>
              <w:rPr>
                <w:noProof/>
              </w:rPr>
              <w:t>Mood Knobs</w:t>
            </w:r>
            <w:r>
              <w:rPr>
                <w:noProof/>
              </w:rPr>
              <w:tab/>
            </w:r>
            <w:r>
              <w:rPr>
                <w:noProof/>
              </w:rPr>
              <w:fldChar w:fldCharType="begin"/>
            </w:r>
            <w:r>
              <w:rPr>
                <w:noProof/>
              </w:rPr>
              <w:instrText xml:space="preserve"> PAGEREF _Toc188527758 \h </w:instrText>
            </w:r>
            <w:r>
              <w:rPr>
                <w:noProof/>
              </w:rPr>
            </w:r>
          </w:ins>
          <w:r>
            <w:rPr>
              <w:noProof/>
            </w:rPr>
            <w:fldChar w:fldCharType="separate"/>
          </w:r>
          <w:ins w:id="212" w:author="H.J. Banken" w:date="2012-01-18T17:40:00Z">
            <w:r>
              <w:rPr>
                <w:noProof/>
              </w:rPr>
              <w:t>9</w:t>
            </w:r>
            <w:r>
              <w:rPr>
                <w:noProof/>
              </w:rPr>
              <w:fldChar w:fldCharType="end"/>
            </w:r>
          </w:ins>
        </w:p>
        <w:p w14:paraId="60CD5E1D" w14:textId="77777777" w:rsidR="003C159E" w:rsidRPr="003C159E" w:rsidDel="00BD63B9" w:rsidRDefault="003C159E">
          <w:pPr>
            <w:pStyle w:val="TOC1"/>
            <w:tabs>
              <w:tab w:val="right" w:leader="dot" w:pos="8290"/>
            </w:tabs>
            <w:rPr>
              <w:del w:id="213" w:author="H.J. Banken" w:date="2012-01-18T16:16:00Z"/>
              <w:b w:val="0"/>
              <w:noProof/>
              <w:lang w:val="nl-NL" w:eastAsia="ja-JP"/>
              <w:rPrChange w:id="214" w:author="H.J. Banken" w:date="2012-01-18T15:54:00Z">
                <w:rPr>
                  <w:del w:id="215" w:author="H.J. Banken" w:date="2012-01-18T16:16:00Z"/>
                  <w:b w:val="0"/>
                  <w:noProof/>
                  <w:lang w:eastAsia="ja-JP"/>
                </w:rPr>
              </w:rPrChange>
            </w:rPr>
          </w:pPr>
          <w:del w:id="216" w:author="H.J. Banken" w:date="2012-01-18T16:16:00Z">
            <w:r w:rsidRPr="003C159E" w:rsidDel="00BD63B9">
              <w:rPr>
                <w:noProof/>
                <w:lang w:val="nl-NL"/>
                <w:rPrChange w:id="217" w:author="H.J. Banken" w:date="2012-01-18T15:54:00Z">
                  <w:rPr>
                    <w:noProof/>
                    <w:lang w:val="nl-NL"/>
                  </w:rPr>
                </w:rPrChange>
              </w:rPr>
              <w:delText>Inleiding</w:delText>
            </w:r>
            <w:r w:rsidRPr="003C159E" w:rsidDel="00BD63B9">
              <w:rPr>
                <w:noProof/>
                <w:lang w:val="nl-NL"/>
                <w:rPrChange w:id="218" w:author="H.J. Banken" w:date="2012-01-18T15:54:00Z">
                  <w:rPr>
                    <w:noProof/>
                  </w:rPr>
                </w:rPrChange>
              </w:rPr>
              <w:tab/>
              <w:delText>2</w:delText>
            </w:r>
          </w:del>
        </w:p>
        <w:p w14:paraId="41A06244" w14:textId="77777777" w:rsidR="003C159E" w:rsidRPr="003C159E" w:rsidDel="00BD63B9" w:rsidRDefault="003C159E">
          <w:pPr>
            <w:pStyle w:val="TOC1"/>
            <w:tabs>
              <w:tab w:val="right" w:leader="dot" w:pos="8290"/>
            </w:tabs>
            <w:rPr>
              <w:del w:id="219" w:author="H.J. Banken" w:date="2012-01-18T16:16:00Z"/>
              <w:b w:val="0"/>
              <w:noProof/>
              <w:lang w:val="nl-NL" w:eastAsia="ja-JP"/>
              <w:rPrChange w:id="220" w:author="H.J. Banken" w:date="2012-01-18T15:54:00Z">
                <w:rPr>
                  <w:del w:id="221" w:author="H.J. Banken" w:date="2012-01-18T16:16:00Z"/>
                  <w:b w:val="0"/>
                  <w:noProof/>
                  <w:lang w:eastAsia="ja-JP"/>
                </w:rPr>
              </w:rPrChange>
            </w:rPr>
          </w:pPr>
          <w:del w:id="222" w:author="H.J. Banken" w:date="2012-01-18T16:16:00Z">
            <w:r w:rsidRPr="003C159E" w:rsidDel="00BD63B9">
              <w:rPr>
                <w:noProof/>
                <w:lang w:val="nl-NL"/>
                <w:rPrChange w:id="223" w:author="H.J. Banken" w:date="2012-01-18T15:54:00Z">
                  <w:rPr>
                    <w:noProof/>
                    <w:lang w:val="nl-NL"/>
                  </w:rPr>
                </w:rPrChange>
              </w:rPr>
              <w:delText>Inhoudsopgave</w:delText>
            </w:r>
            <w:r w:rsidRPr="003C159E" w:rsidDel="00BD63B9">
              <w:rPr>
                <w:noProof/>
                <w:lang w:val="nl-NL"/>
                <w:rPrChange w:id="224" w:author="H.J. Banken" w:date="2012-01-18T15:54:00Z">
                  <w:rPr>
                    <w:noProof/>
                  </w:rPr>
                </w:rPrChange>
              </w:rPr>
              <w:tab/>
              <w:delText>3</w:delText>
            </w:r>
          </w:del>
        </w:p>
        <w:p w14:paraId="40E6A6F1" w14:textId="77777777" w:rsidR="003C159E" w:rsidRPr="003C159E" w:rsidDel="00BD63B9" w:rsidRDefault="003C159E">
          <w:pPr>
            <w:pStyle w:val="TOC2"/>
            <w:tabs>
              <w:tab w:val="right" w:leader="dot" w:pos="8290"/>
            </w:tabs>
            <w:rPr>
              <w:del w:id="225" w:author="H.J. Banken" w:date="2012-01-18T16:16:00Z"/>
              <w:b w:val="0"/>
              <w:noProof/>
              <w:sz w:val="24"/>
              <w:szCs w:val="24"/>
              <w:lang w:val="nl-NL" w:eastAsia="ja-JP"/>
              <w:rPrChange w:id="226" w:author="H.J. Banken" w:date="2012-01-18T15:54:00Z">
                <w:rPr>
                  <w:del w:id="227" w:author="H.J. Banken" w:date="2012-01-18T16:16:00Z"/>
                  <w:b w:val="0"/>
                  <w:noProof/>
                  <w:sz w:val="24"/>
                  <w:szCs w:val="24"/>
                  <w:lang w:eastAsia="ja-JP"/>
                </w:rPr>
              </w:rPrChange>
            </w:rPr>
          </w:pPr>
          <w:del w:id="228" w:author="H.J. Banken" w:date="2012-01-18T16:16:00Z">
            <w:r w:rsidRPr="003C159E" w:rsidDel="00BD63B9">
              <w:rPr>
                <w:noProof/>
                <w:lang w:val="nl-NL"/>
                <w:rPrChange w:id="229" w:author="H.J. Banken" w:date="2012-01-18T15:54:00Z">
                  <w:rPr>
                    <w:noProof/>
                    <w:lang w:val="nl-NL"/>
                  </w:rPr>
                </w:rPrChange>
              </w:rPr>
              <w:delText>Opzet</w:delText>
            </w:r>
            <w:r w:rsidRPr="003C159E" w:rsidDel="00BD63B9">
              <w:rPr>
                <w:noProof/>
                <w:lang w:val="nl-NL"/>
                <w:rPrChange w:id="230" w:author="H.J. Banken" w:date="2012-01-18T15:54:00Z">
                  <w:rPr>
                    <w:noProof/>
                  </w:rPr>
                </w:rPrChange>
              </w:rPr>
              <w:tab/>
              <w:delText>4</w:delText>
            </w:r>
          </w:del>
        </w:p>
        <w:p w14:paraId="6B9F3607" w14:textId="77777777" w:rsidR="003C159E" w:rsidRPr="003C159E" w:rsidDel="00BD63B9" w:rsidRDefault="003C159E">
          <w:pPr>
            <w:pStyle w:val="TOC2"/>
            <w:tabs>
              <w:tab w:val="right" w:leader="dot" w:pos="8290"/>
            </w:tabs>
            <w:rPr>
              <w:del w:id="231" w:author="H.J. Banken" w:date="2012-01-18T16:16:00Z"/>
              <w:b w:val="0"/>
              <w:noProof/>
              <w:sz w:val="24"/>
              <w:szCs w:val="24"/>
              <w:lang w:val="nl-NL" w:eastAsia="ja-JP"/>
              <w:rPrChange w:id="232" w:author="H.J. Banken" w:date="2012-01-18T15:54:00Z">
                <w:rPr>
                  <w:del w:id="233" w:author="H.J. Banken" w:date="2012-01-18T16:16:00Z"/>
                  <w:b w:val="0"/>
                  <w:noProof/>
                  <w:sz w:val="24"/>
                  <w:szCs w:val="24"/>
                  <w:lang w:eastAsia="ja-JP"/>
                </w:rPr>
              </w:rPrChange>
            </w:rPr>
          </w:pPr>
          <w:del w:id="234" w:author="H.J. Banken" w:date="2012-01-18T16:16:00Z">
            <w:r w:rsidRPr="003C159E" w:rsidDel="00BD63B9">
              <w:rPr>
                <w:noProof/>
                <w:lang w:val="nl-NL"/>
                <w:rPrChange w:id="235" w:author="H.J. Banken" w:date="2012-01-18T15:54:00Z">
                  <w:rPr>
                    <w:noProof/>
                  </w:rPr>
                </w:rPrChange>
              </w:rPr>
              <w:delText>Requirements</w:delText>
            </w:r>
            <w:r w:rsidRPr="003C159E" w:rsidDel="00BD63B9">
              <w:rPr>
                <w:noProof/>
                <w:lang w:val="nl-NL"/>
                <w:rPrChange w:id="236" w:author="H.J. Banken" w:date="2012-01-18T15:54:00Z">
                  <w:rPr>
                    <w:noProof/>
                  </w:rPr>
                </w:rPrChange>
              </w:rPr>
              <w:tab/>
              <w:delText>4</w:delText>
            </w:r>
          </w:del>
        </w:p>
        <w:p w14:paraId="55E89983" w14:textId="77777777" w:rsidR="003C159E" w:rsidRPr="003C159E" w:rsidDel="00BD63B9" w:rsidRDefault="003C159E">
          <w:pPr>
            <w:pStyle w:val="TOC2"/>
            <w:tabs>
              <w:tab w:val="right" w:leader="dot" w:pos="8290"/>
            </w:tabs>
            <w:rPr>
              <w:del w:id="237" w:author="H.J. Banken" w:date="2012-01-18T16:16:00Z"/>
              <w:b w:val="0"/>
              <w:noProof/>
              <w:sz w:val="24"/>
              <w:szCs w:val="24"/>
              <w:lang w:val="nl-NL" w:eastAsia="ja-JP"/>
              <w:rPrChange w:id="238" w:author="H.J. Banken" w:date="2012-01-18T15:54:00Z">
                <w:rPr>
                  <w:del w:id="239" w:author="H.J. Banken" w:date="2012-01-18T16:16:00Z"/>
                  <w:b w:val="0"/>
                  <w:noProof/>
                  <w:sz w:val="24"/>
                  <w:szCs w:val="24"/>
                  <w:lang w:eastAsia="ja-JP"/>
                </w:rPr>
              </w:rPrChange>
            </w:rPr>
          </w:pPr>
          <w:del w:id="240" w:author="H.J. Banken" w:date="2012-01-18T16:16:00Z">
            <w:r w:rsidRPr="003C159E" w:rsidDel="00BD63B9">
              <w:rPr>
                <w:noProof/>
                <w:lang w:val="nl-NL"/>
                <w:rPrChange w:id="241" w:author="H.J. Banken" w:date="2012-01-18T15:54:00Z">
                  <w:rPr>
                    <w:noProof/>
                  </w:rPr>
                </w:rPrChange>
              </w:rPr>
              <w:delText>Wensen</w:delText>
            </w:r>
            <w:r w:rsidRPr="003C159E" w:rsidDel="00BD63B9">
              <w:rPr>
                <w:noProof/>
                <w:lang w:val="nl-NL"/>
                <w:rPrChange w:id="242" w:author="H.J. Banken" w:date="2012-01-18T15:54:00Z">
                  <w:rPr>
                    <w:noProof/>
                  </w:rPr>
                </w:rPrChange>
              </w:rPr>
              <w:tab/>
              <w:delText>4</w:delText>
            </w:r>
          </w:del>
        </w:p>
        <w:p w14:paraId="575610E1" w14:textId="77777777" w:rsidR="003C159E" w:rsidRPr="003C159E" w:rsidDel="00BD63B9" w:rsidRDefault="003C159E">
          <w:pPr>
            <w:pStyle w:val="TOC2"/>
            <w:tabs>
              <w:tab w:val="right" w:leader="dot" w:pos="8290"/>
            </w:tabs>
            <w:rPr>
              <w:del w:id="243" w:author="H.J. Banken" w:date="2012-01-18T16:16:00Z"/>
              <w:b w:val="0"/>
              <w:noProof/>
              <w:sz w:val="24"/>
              <w:szCs w:val="24"/>
              <w:lang w:val="nl-NL" w:eastAsia="ja-JP"/>
              <w:rPrChange w:id="244" w:author="H.J. Banken" w:date="2012-01-18T15:54:00Z">
                <w:rPr>
                  <w:del w:id="245" w:author="H.J. Banken" w:date="2012-01-18T16:16:00Z"/>
                  <w:b w:val="0"/>
                  <w:noProof/>
                  <w:sz w:val="24"/>
                  <w:szCs w:val="24"/>
                  <w:lang w:eastAsia="ja-JP"/>
                </w:rPr>
              </w:rPrChange>
            </w:rPr>
          </w:pPr>
          <w:del w:id="246" w:author="H.J. Banken" w:date="2012-01-18T16:16:00Z">
            <w:r w:rsidRPr="003C159E" w:rsidDel="00BD63B9">
              <w:rPr>
                <w:noProof/>
                <w:lang w:val="nl-NL"/>
                <w:rPrChange w:id="247" w:author="H.J. Banken" w:date="2012-01-18T15:54:00Z">
                  <w:rPr>
                    <w:noProof/>
                    <w:lang w:val="nl-NL"/>
                  </w:rPr>
                </w:rPrChange>
              </w:rPr>
              <w:delText>Ontwerp en Implementatie</w:delText>
            </w:r>
            <w:r w:rsidRPr="003C159E" w:rsidDel="00BD63B9">
              <w:rPr>
                <w:noProof/>
                <w:lang w:val="nl-NL"/>
                <w:rPrChange w:id="248" w:author="H.J. Banken" w:date="2012-01-18T15:54:00Z">
                  <w:rPr>
                    <w:noProof/>
                  </w:rPr>
                </w:rPrChange>
              </w:rPr>
              <w:tab/>
              <w:delText>4</w:delText>
            </w:r>
          </w:del>
        </w:p>
        <w:p w14:paraId="1BD25CDC" w14:textId="77777777" w:rsidR="003C159E" w:rsidRPr="003C159E" w:rsidDel="00BD63B9" w:rsidRDefault="003C159E">
          <w:pPr>
            <w:pStyle w:val="TOC3"/>
            <w:tabs>
              <w:tab w:val="right" w:leader="dot" w:pos="8290"/>
            </w:tabs>
            <w:rPr>
              <w:del w:id="249" w:author="H.J. Banken" w:date="2012-01-18T16:16:00Z"/>
              <w:noProof/>
              <w:sz w:val="24"/>
              <w:szCs w:val="24"/>
              <w:lang w:val="nl-NL" w:eastAsia="ja-JP"/>
              <w:rPrChange w:id="250" w:author="H.J. Banken" w:date="2012-01-18T15:54:00Z">
                <w:rPr>
                  <w:del w:id="251" w:author="H.J. Banken" w:date="2012-01-18T16:16:00Z"/>
                  <w:noProof/>
                  <w:sz w:val="24"/>
                  <w:szCs w:val="24"/>
                  <w:lang w:eastAsia="ja-JP"/>
                </w:rPr>
              </w:rPrChange>
            </w:rPr>
          </w:pPr>
          <w:del w:id="252" w:author="H.J. Banken" w:date="2012-01-18T16:16:00Z">
            <w:r w:rsidRPr="003C159E" w:rsidDel="00BD63B9">
              <w:rPr>
                <w:noProof/>
                <w:lang w:val="nl-NL"/>
                <w:rPrChange w:id="253" w:author="H.J. Banken" w:date="2012-01-18T15:54:00Z">
                  <w:rPr>
                    <w:noProof/>
                    <w:lang w:val="nl-NL"/>
                  </w:rPr>
                </w:rPrChange>
              </w:rPr>
              <w:delText>Mood Selector</w:delText>
            </w:r>
            <w:r w:rsidRPr="003C159E" w:rsidDel="00BD63B9">
              <w:rPr>
                <w:noProof/>
                <w:lang w:val="nl-NL"/>
                <w:rPrChange w:id="254" w:author="H.J. Banken" w:date="2012-01-18T15:54:00Z">
                  <w:rPr>
                    <w:noProof/>
                  </w:rPr>
                </w:rPrChange>
              </w:rPr>
              <w:tab/>
              <w:delText>4</w:delText>
            </w:r>
          </w:del>
        </w:p>
        <w:p w14:paraId="70412495" w14:textId="77777777" w:rsidR="003C159E" w:rsidRPr="003C159E" w:rsidDel="00BD63B9" w:rsidRDefault="003C159E">
          <w:pPr>
            <w:pStyle w:val="TOC3"/>
            <w:tabs>
              <w:tab w:val="right" w:leader="dot" w:pos="8290"/>
            </w:tabs>
            <w:rPr>
              <w:del w:id="255" w:author="H.J. Banken" w:date="2012-01-18T16:16:00Z"/>
              <w:noProof/>
              <w:sz w:val="24"/>
              <w:szCs w:val="24"/>
              <w:lang w:val="nl-NL" w:eastAsia="ja-JP"/>
              <w:rPrChange w:id="256" w:author="H.J. Banken" w:date="2012-01-18T15:54:00Z">
                <w:rPr>
                  <w:del w:id="257" w:author="H.J. Banken" w:date="2012-01-18T16:16:00Z"/>
                  <w:noProof/>
                  <w:sz w:val="24"/>
                  <w:szCs w:val="24"/>
                  <w:lang w:eastAsia="ja-JP"/>
                </w:rPr>
              </w:rPrChange>
            </w:rPr>
          </w:pPr>
          <w:del w:id="258" w:author="H.J. Banken" w:date="2012-01-18T16:16:00Z">
            <w:r w:rsidRPr="003C159E" w:rsidDel="00BD63B9">
              <w:rPr>
                <w:noProof/>
                <w:lang w:val="nl-NL"/>
                <w:rPrChange w:id="259" w:author="H.J. Banken" w:date="2012-01-18T15:54:00Z">
                  <w:rPr>
                    <w:noProof/>
                    <w:lang w:val="nl-NL"/>
                  </w:rPr>
                </w:rPrChange>
              </w:rPr>
              <w:delText>Library Analyzer</w:delText>
            </w:r>
            <w:r w:rsidRPr="003C159E" w:rsidDel="00BD63B9">
              <w:rPr>
                <w:noProof/>
                <w:lang w:val="nl-NL"/>
                <w:rPrChange w:id="260" w:author="H.J. Banken" w:date="2012-01-18T15:54:00Z">
                  <w:rPr>
                    <w:noProof/>
                  </w:rPr>
                </w:rPrChange>
              </w:rPr>
              <w:tab/>
              <w:delText>4</w:delText>
            </w:r>
          </w:del>
        </w:p>
        <w:p w14:paraId="0E255EF8" w14:textId="77777777" w:rsidR="003C159E" w:rsidRPr="003C159E" w:rsidDel="00BD63B9" w:rsidRDefault="003C159E">
          <w:pPr>
            <w:pStyle w:val="TOC3"/>
            <w:tabs>
              <w:tab w:val="right" w:leader="dot" w:pos="8290"/>
            </w:tabs>
            <w:rPr>
              <w:del w:id="261" w:author="H.J. Banken" w:date="2012-01-18T16:16:00Z"/>
              <w:noProof/>
              <w:sz w:val="24"/>
              <w:szCs w:val="24"/>
              <w:lang w:val="nl-NL" w:eastAsia="ja-JP"/>
              <w:rPrChange w:id="262" w:author="H.J. Banken" w:date="2012-01-18T15:54:00Z">
                <w:rPr>
                  <w:del w:id="263" w:author="H.J. Banken" w:date="2012-01-18T16:16:00Z"/>
                  <w:noProof/>
                  <w:sz w:val="24"/>
                  <w:szCs w:val="24"/>
                  <w:lang w:eastAsia="ja-JP"/>
                </w:rPr>
              </w:rPrChange>
            </w:rPr>
          </w:pPr>
          <w:del w:id="264" w:author="H.J. Banken" w:date="2012-01-18T16:16:00Z">
            <w:r w:rsidRPr="003C159E" w:rsidDel="00BD63B9">
              <w:rPr>
                <w:noProof/>
                <w:lang w:val="nl-NL"/>
                <w:rPrChange w:id="265" w:author="H.J. Banken" w:date="2012-01-18T15:54:00Z">
                  <w:rPr>
                    <w:noProof/>
                    <w:lang w:val="nl-NL"/>
                  </w:rPr>
                </w:rPrChange>
              </w:rPr>
              <w:delText>Training Tool</w:delText>
            </w:r>
            <w:r w:rsidRPr="003C159E" w:rsidDel="00BD63B9">
              <w:rPr>
                <w:noProof/>
                <w:lang w:val="nl-NL"/>
                <w:rPrChange w:id="266" w:author="H.J. Banken" w:date="2012-01-18T15:54:00Z">
                  <w:rPr>
                    <w:noProof/>
                  </w:rPr>
                </w:rPrChange>
              </w:rPr>
              <w:tab/>
              <w:delText>4</w:delText>
            </w:r>
          </w:del>
        </w:p>
        <w:p w14:paraId="4AB906DE" w14:textId="77777777" w:rsidR="003C159E" w:rsidRPr="003C159E" w:rsidDel="00BD63B9" w:rsidRDefault="003C159E">
          <w:pPr>
            <w:pStyle w:val="TOC3"/>
            <w:tabs>
              <w:tab w:val="right" w:leader="dot" w:pos="8290"/>
            </w:tabs>
            <w:rPr>
              <w:del w:id="267" w:author="H.J. Banken" w:date="2012-01-18T16:16:00Z"/>
              <w:noProof/>
              <w:sz w:val="24"/>
              <w:szCs w:val="24"/>
              <w:lang w:val="nl-NL" w:eastAsia="ja-JP"/>
              <w:rPrChange w:id="268" w:author="H.J. Banken" w:date="2012-01-18T15:54:00Z">
                <w:rPr>
                  <w:del w:id="269" w:author="H.J. Banken" w:date="2012-01-18T16:16:00Z"/>
                  <w:noProof/>
                  <w:sz w:val="24"/>
                  <w:szCs w:val="24"/>
                  <w:lang w:eastAsia="ja-JP"/>
                </w:rPr>
              </w:rPrChange>
            </w:rPr>
          </w:pPr>
          <w:del w:id="270" w:author="H.J. Banken" w:date="2012-01-18T16:16:00Z">
            <w:r w:rsidRPr="003C159E" w:rsidDel="00BD63B9">
              <w:rPr>
                <w:noProof/>
                <w:lang w:val="nl-NL"/>
                <w:rPrChange w:id="271" w:author="H.J. Banken" w:date="2012-01-18T15:54:00Z">
                  <w:rPr>
                    <w:noProof/>
                    <w:lang w:val="nl-NL"/>
                  </w:rPr>
                </w:rPrChange>
              </w:rPr>
              <w:delText>Network Trainer</w:delText>
            </w:r>
            <w:r w:rsidRPr="003C159E" w:rsidDel="00BD63B9">
              <w:rPr>
                <w:noProof/>
                <w:lang w:val="nl-NL"/>
                <w:rPrChange w:id="272" w:author="H.J. Banken" w:date="2012-01-18T15:54:00Z">
                  <w:rPr>
                    <w:noProof/>
                  </w:rPr>
                </w:rPrChange>
              </w:rPr>
              <w:tab/>
              <w:delText>5</w:delText>
            </w:r>
          </w:del>
        </w:p>
        <w:p w14:paraId="37494405" w14:textId="77777777" w:rsidR="003C159E" w:rsidRPr="003C159E" w:rsidDel="00BD63B9" w:rsidRDefault="003C159E">
          <w:pPr>
            <w:pStyle w:val="TOC2"/>
            <w:tabs>
              <w:tab w:val="right" w:leader="dot" w:pos="8290"/>
            </w:tabs>
            <w:rPr>
              <w:del w:id="273" w:author="H.J. Banken" w:date="2012-01-18T16:16:00Z"/>
              <w:b w:val="0"/>
              <w:noProof/>
              <w:sz w:val="24"/>
              <w:szCs w:val="24"/>
              <w:lang w:val="nl-NL" w:eastAsia="ja-JP"/>
              <w:rPrChange w:id="274" w:author="H.J. Banken" w:date="2012-01-18T15:54:00Z">
                <w:rPr>
                  <w:del w:id="275" w:author="H.J. Banken" w:date="2012-01-18T16:16:00Z"/>
                  <w:b w:val="0"/>
                  <w:noProof/>
                  <w:sz w:val="24"/>
                  <w:szCs w:val="24"/>
                  <w:lang w:eastAsia="ja-JP"/>
                </w:rPr>
              </w:rPrChange>
            </w:rPr>
          </w:pPr>
          <w:del w:id="276" w:author="H.J. Banken" w:date="2012-01-18T16:16:00Z">
            <w:r w:rsidRPr="003C159E" w:rsidDel="00BD63B9">
              <w:rPr>
                <w:noProof/>
                <w:lang w:val="nl-NL"/>
                <w:rPrChange w:id="277" w:author="H.J. Banken" w:date="2012-01-18T15:54:00Z">
                  <w:rPr>
                    <w:noProof/>
                    <w:lang w:val="nl-NL"/>
                  </w:rPr>
                </w:rPrChange>
              </w:rPr>
              <w:delText>Planning</w:delText>
            </w:r>
            <w:r w:rsidRPr="003C159E" w:rsidDel="00BD63B9">
              <w:rPr>
                <w:noProof/>
                <w:lang w:val="nl-NL"/>
                <w:rPrChange w:id="278" w:author="H.J. Banken" w:date="2012-01-18T15:54:00Z">
                  <w:rPr>
                    <w:noProof/>
                  </w:rPr>
                </w:rPrChange>
              </w:rPr>
              <w:tab/>
              <w:delText>5</w:delText>
            </w:r>
          </w:del>
        </w:p>
        <w:p w14:paraId="10C357B3" w14:textId="77777777" w:rsidR="003C159E" w:rsidRPr="003C159E" w:rsidDel="00BD63B9" w:rsidRDefault="003C159E">
          <w:pPr>
            <w:pStyle w:val="TOC3"/>
            <w:tabs>
              <w:tab w:val="right" w:leader="dot" w:pos="8290"/>
            </w:tabs>
            <w:rPr>
              <w:del w:id="279" w:author="H.J. Banken" w:date="2012-01-18T16:16:00Z"/>
              <w:noProof/>
              <w:sz w:val="24"/>
              <w:szCs w:val="24"/>
              <w:lang w:val="nl-NL" w:eastAsia="ja-JP"/>
              <w:rPrChange w:id="280" w:author="H.J. Banken" w:date="2012-01-18T15:54:00Z">
                <w:rPr>
                  <w:del w:id="281" w:author="H.J. Banken" w:date="2012-01-18T16:16:00Z"/>
                  <w:noProof/>
                  <w:sz w:val="24"/>
                  <w:szCs w:val="24"/>
                  <w:lang w:eastAsia="ja-JP"/>
                </w:rPr>
              </w:rPrChange>
            </w:rPr>
          </w:pPr>
          <w:del w:id="282" w:author="H.J. Banken" w:date="2012-01-18T16:16:00Z">
            <w:r w:rsidRPr="003C159E" w:rsidDel="00BD63B9">
              <w:rPr>
                <w:noProof/>
                <w:lang w:val="nl-NL"/>
                <w:rPrChange w:id="283" w:author="H.J. Banken" w:date="2012-01-18T15:54:00Z">
                  <w:rPr>
                    <w:noProof/>
                    <w:lang w:val="nl-NL"/>
                  </w:rPr>
                </w:rPrChange>
              </w:rPr>
              <w:delText>Sprint 2</w:delText>
            </w:r>
            <w:r w:rsidRPr="003C159E" w:rsidDel="00BD63B9">
              <w:rPr>
                <w:noProof/>
                <w:lang w:val="nl-NL"/>
                <w:rPrChange w:id="284" w:author="H.J. Banken" w:date="2012-01-18T15:54:00Z">
                  <w:rPr>
                    <w:noProof/>
                  </w:rPr>
                </w:rPrChange>
              </w:rPr>
              <w:tab/>
              <w:delText>5</w:delText>
            </w:r>
          </w:del>
        </w:p>
        <w:p w14:paraId="31082660" w14:textId="77777777" w:rsidR="003C159E" w:rsidRPr="003C159E" w:rsidDel="00BD63B9" w:rsidRDefault="003C159E">
          <w:pPr>
            <w:pStyle w:val="TOC3"/>
            <w:tabs>
              <w:tab w:val="right" w:leader="dot" w:pos="8290"/>
            </w:tabs>
            <w:rPr>
              <w:del w:id="285" w:author="H.J. Banken" w:date="2012-01-18T16:16:00Z"/>
              <w:noProof/>
              <w:sz w:val="24"/>
              <w:szCs w:val="24"/>
              <w:lang w:val="nl-NL" w:eastAsia="ja-JP"/>
              <w:rPrChange w:id="286" w:author="H.J. Banken" w:date="2012-01-18T15:54:00Z">
                <w:rPr>
                  <w:del w:id="287" w:author="H.J. Banken" w:date="2012-01-18T16:16:00Z"/>
                  <w:noProof/>
                  <w:sz w:val="24"/>
                  <w:szCs w:val="24"/>
                  <w:lang w:eastAsia="ja-JP"/>
                </w:rPr>
              </w:rPrChange>
            </w:rPr>
          </w:pPr>
          <w:del w:id="288" w:author="H.J. Banken" w:date="2012-01-18T16:16:00Z">
            <w:r w:rsidRPr="003C159E" w:rsidDel="00BD63B9">
              <w:rPr>
                <w:noProof/>
                <w:lang w:val="nl-NL"/>
                <w:rPrChange w:id="289" w:author="H.J. Banken" w:date="2012-01-18T15:54:00Z">
                  <w:rPr>
                    <w:noProof/>
                    <w:lang w:val="nl-NL"/>
                  </w:rPr>
                </w:rPrChange>
              </w:rPr>
              <w:delText>Sprint 3</w:delText>
            </w:r>
            <w:r w:rsidRPr="003C159E" w:rsidDel="00BD63B9">
              <w:rPr>
                <w:noProof/>
                <w:lang w:val="nl-NL"/>
                <w:rPrChange w:id="290" w:author="H.J. Banken" w:date="2012-01-18T15:54:00Z">
                  <w:rPr>
                    <w:noProof/>
                  </w:rPr>
                </w:rPrChange>
              </w:rPr>
              <w:tab/>
              <w:delText>5</w:delText>
            </w:r>
          </w:del>
        </w:p>
        <w:p w14:paraId="20B4FB22" w14:textId="77777777" w:rsidR="003C159E" w:rsidRPr="003C159E" w:rsidDel="00BD63B9" w:rsidRDefault="003C159E">
          <w:pPr>
            <w:pStyle w:val="TOC3"/>
            <w:tabs>
              <w:tab w:val="right" w:leader="dot" w:pos="8290"/>
            </w:tabs>
            <w:rPr>
              <w:del w:id="291" w:author="H.J. Banken" w:date="2012-01-18T16:16:00Z"/>
              <w:noProof/>
              <w:sz w:val="24"/>
              <w:szCs w:val="24"/>
              <w:lang w:val="nl-NL" w:eastAsia="ja-JP"/>
              <w:rPrChange w:id="292" w:author="H.J. Banken" w:date="2012-01-18T15:54:00Z">
                <w:rPr>
                  <w:del w:id="293" w:author="H.J. Banken" w:date="2012-01-18T16:16:00Z"/>
                  <w:noProof/>
                  <w:sz w:val="24"/>
                  <w:szCs w:val="24"/>
                  <w:lang w:eastAsia="ja-JP"/>
                </w:rPr>
              </w:rPrChange>
            </w:rPr>
          </w:pPr>
          <w:del w:id="294" w:author="H.J. Banken" w:date="2012-01-18T16:16:00Z">
            <w:r w:rsidRPr="003C159E" w:rsidDel="00BD63B9">
              <w:rPr>
                <w:noProof/>
                <w:lang w:val="nl-NL"/>
                <w:rPrChange w:id="295" w:author="H.J. Banken" w:date="2012-01-18T15:54:00Z">
                  <w:rPr>
                    <w:noProof/>
                    <w:lang w:val="nl-NL"/>
                  </w:rPr>
                </w:rPrChange>
              </w:rPr>
              <w:delText>Sprint 4</w:delText>
            </w:r>
            <w:r w:rsidRPr="003C159E" w:rsidDel="00BD63B9">
              <w:rPr>
                <w:noProof/>
                <w:lang w:val="nl-NL"/>
                <w:rPrChange w:id="296" w:author="H.J. Banken" w:date="2012-01-18T15:54:00Z">
                  <w:rPr>
                    <w:noProof/>
                  </w:rPr>
                </w:rPrChange>
              </w:rPr>
              <w:tab/>
              <w:delText>5</w:delText>
            </w:r>
          </w:del>
        </w:p>
        <w:p w14:paraId="5A12FB0D" w14:textId="77777777" w:rsidR="003C159E" w:rsidRPr="003C159E" w:rsidDel="00BD63B9" w:rsidRDefault="003C159E">
          <w:pPr>
            <w:pStyle w:val="TOC2"/>
            <w:tabs>
              <w:tab w:val="right" w:leader="dot" w:pos="8290"/>
            </w:tabs>
            <w:rPr>
              <w:del w:id="297" w:author="H.J. Banken" w:date="2012-01-18T16:16:00Z"/>
              <w:b w:val="0"/>
              <w:noProof/>
              <w:sz w:val="24"/>
              <w:szCs w:val="24"/>
              <w:lang w:val="nl-NL" w:eastAsia="ja-JP"/>
              <w:rPrChange w:id="298" w:author="H.J. Banken" w:date="2012-01-18T15:54:00Z">
                <w:rPr>
                  <w:del w:id="299" w:author="H.J. Banken" w:date="2012-01-18T16:16:00Z"/>
                  <w:b w:val="0"/>
                  <w:noProof/>
                  <w:sz w:val="24"/>
                  <w:szCs w:val="24"/>
                  <w:lang w:eastAsia="ja-JP"/>
                </w:rPr>
              </w:rPrChange>
            </w:rPr>
          </w:pPr>
          <w:del w:id="300" w:author="H.J. Banken" w:date="2012-01-18T16:16:00Z">
            <w:r w:rsidRPr="003C159E" w:rsidDel="00BD63B9">
              <w:rPr>
                <w:noProof/>
                <w:lang w:val="nl-NL"/>
                <w:rPrChange w:id="301" w:author="H.J. Banken" w:date="2012-01-18T15:54:00Z">
                  <w:rPr>
                    <w:noProof/>
                    <w:lang w:val="nl-NL"/>
                  </w:rPr>
                </w:rPrChange>
              </w:rPr>
              <w:delText>Persoonlijke opmerkingen</w:delText>
            </w:r>
            <w:r w:rsidRPr="003C159E" w:rsidDel="00BD63B9">
              <w:rPr>
                <w:noProof/>
                <w:lang w:val="nl-NL"/>
                <w:rPrChange w:id="302" w:author="H.J. Banken" w:date="2012-01-18T15:54:00Z">
                  <w:rPr>
                    <w:noProof/>
                  </w:rPr>
                </w:rPrChange>
              </w:rPr>
              <w:tab/>
              <w:delText>6</w:delText>
            </w:r>
          </w:del>
        </w:p>
        <w:p w14:paraId="2536084D" w14:textId="77777777" w:rsidR="003C159E" w:rsidRPr="003C159E" w:rsidDel="00BD63B9" w:rsidRDefault="003C159E">
          <w:pPr>
            <w:pStyle w:val="TOC3"/>
            <w:tabs>
              <w:tab w:val="right" w:leader="dot" w:pos="8290"/>
            </w:tabs>
            <w:rPr>
              <w:del w:id="303" w:author="H.J. Banken" w:date="2012-01-18T16:16:00Z"/>
              <w:noProof/>
              <w:sz w:val="24"/>
              <w:szCs w:val="24"/>
              <w:lang w:val="nl-NL" w:eastAsia="ja-JP"/>
              <w:rPrChange w:id="304" w:author="H.J. Banken" w:date="2012-01-18T15:54:00Z">
                <w:rPr>
                  <w:del w:id="305" w:author="H.J. Banken" w:date="2012-01-18T16:16:00Z"/>
                  <w:noProof/>
                  <w:sz w:val="24"/>
                  <w:szCs w:val="24"/>
                  <w:lang w:eastAsia="ja-JP"/>
                </w:rPr>
              </w:rPrChange>
            </w:rPr>
          </w:pPr>
          <w:del w:id="306" w:author="H.J. Banken" w:date="2012-01-18T16:16:00Z">
            <w:r w:rsidRPr="003C159E" w:rsidDel="00BD63B9">
              <w:rPr>
                <w:noProof/>
                <w:lang w:val="nl-NL"/>
                <w:rPrChange w:id="307" w:author="H.J. Banken" w:date="2012-01-18T15:54:00Z">
                  <w:rPr>
                    <w:noProof/>
                    <w:lang w:val="nl-NL"/>
                  </w:rPr>
                </w:rPrChange>
              </w:rPr>
              <w:delText>Herman</w:delText>
            </w:r>
            <w:r w:rsidRPr="003C159E" w:rsidDel="00BD63B9">
              <w:rPr>
                <w:noProof/>
                <w:lang w:val="nl-NL"/>
                <w:rPrChange w:id="308" w:author="H.J. Banken" w:date="2012-01-18T15:54:00Z">
                  <w:rPr>
                    <w:noProof/>
                  </w:rPr>
                </w:rPrChange>
              </w:rPr>
              <w:tab/>
              <w:delText>6</w:delText>
            </w:r>
          </w:del>
        </w:p>
        <w:p w14:paraId="24E93F00" w14:textId="77777777" w:rsidR="003C159E" w:rsidRPr="003C159E" w:rsidDel="00BD63B9" w:rsidRDefault="003C159E">
          <w:pPr>
            <w:pStyle w:val="TOC2"/>
            <w:tabs>
              <w:tab w:val="right" w:leader="dot" w:pos="8290"/>
            </w:tabs>
            <w:rPr>
              <w:del w:id="309" w:author="H.J. Banken" w:date="2012-01-18T16:16:00Z"/>
              <w:b w:val="0"/>
              <w:noProof/>
              <w:sz w:val="24"/>
              <w:szCs w:val="24"/>
              <w:lang w:val="nl-NL" w:eastAsia="ja-JP"/>
              <w:rPrChange w:id="310" w:author="H.J. Banken" w:date="2012-01-18T15:54:00Z">
                <w:rPr>
                  <w:del w:id="311" w:author="H.J. Banken" w:date="2012-01-18T16:16:00Z"/>
                  <w:b w:val="0"/>
                  <w:noProof/>
                  <w:sz w:val="24"/>
                  <w:szCs w:val="24"/>
                  <w:lang w:eastAsia="ja-JP"/>
                </w:rPr>
              </w:rPrChange>
            </w:rPr>
          </w:pPr>
          <w:del w:id="312" w:author="H.J. Banken" w:date="2012-01-18T16:16:00Z">
            <w:r w:rsidRPr="003C159E" w:rsidDel="00BD63B9">
              <w:rPr>
                <w:noProof/>
                <w:lang w:val="nl-NL"/>
                <w:rPrChange w:id="313" w:author="H.J. Banken" w:date="2012-01-18T15:54:00Z">
                  <w:rPr>
                    <w:noProof/>
                    <w:lang w:val="nl-NL"/>
                  </w:rPr>
                </w:rPrChange>
              </w:rPr>
              <w:delText>Freek</w:delText>
            </w:r>
            <w:r w:rsidRPr="003C159E" w:rsidDel="00BD63B9">
              <w:rPr>
                <w:noProof/>
                <w:lang w:val="nl-NL"/>
                <w:rPrChange w:id="314" w:author="H.J. Banken" w:date="2012-01-18T15:54:00Z">
                  <w:rPr>
                    <w:noProof/>
                  </w:rPr>
                </w:rPrChange>
              </w:rPr>
              <w:tab/>
              <w:delText>6</w:delText>
            </w:r>
          </w:del>
        </w:p>
        <w:p w14:paraId="2322B25A" w14:textId="77777777" w:rsidR="003C159E" w:rsidRPr="003C159E" w:rsidDel="00BD63B9" w:rsidRDefault="003C159E">
          <w:pPr>
            <w:pStyle w:val="TOC2"/>
            <w:tabs>
              <w:tab w:val="right" w:leader="dot" w:pos="8290"/>
            </w:tabs>
            <w:rPr>
              <w:del w:id="315" w:author="H.J. Banken" w:date="2012-01-18T16:16:00Z"/>
              <w:b w:val="0"/>
              <w:noProof/>
              <w:sz w:val="24"/>
              <w:szCs w:val="24"/>
              <w:lang w:val="nl-NL" w:eastAsia="ja-JP"/>
              <w:rPrChange w:id="316" w:author="H.J. Banken" w:date="2012-01-18T15:54:00Z">
                <w:rPr>
                  <w:del w:id="317" w:author="H.J. Banken" w:date="2012-01-18T16:16:00Z"/>
                  <w:b w:val="0"/>
                  <w:noProof/>
                  <w:sz w:val="24"/>
                  <w:szCs w:val="24"/>
                  <w:lang w:eastAsia="ja-JP"/>
                </w:rPr>
              </w:rPrChange>
            </w:rPr>
          </w:pPr>
          <w:del w:id="318" w:author="H.J. Banken" w:date="2012-01-18T16:16:00Z">
            <w:r w:rsidRPr="003C159E" w:rsidDel="00BD63B9">
              <w:rPr>
                <w:noProof/>
                <w:lang w:val="nl-NL"/>
                <w:rPrChange w:id="319" w:author="H.J. Banken" w:date="2012-01-18T15:54:00Z">
                  <w:rPr>
                    <w:noProof/>
                  </w:rPr>
                </w:rPrChange>
              </w:rPr>
              <w:delText>Bastiaan</w:delText>
            </w:r>
            <w:r w:rsidRPr="003C159E" w:rsidDel="00BD63B9">
              <w:rPr>
                <w:noProof/>
                <w:lang w:val="nl-NL"/>
                <w:rPrChange w:id="320" w:author="H.J. Banken" w:date="2012-01-18T15:54:00Z">
                  <w:rPr>
                    <w:noProof/>
                  </w:rPr>
                </w:rPrChange>
              </w:rPr>
              <w:tab/>
              <w:delText>6</w:delText>
            </w:r>
          </w:del>
        </w:p>
        <w:p w14:paraId="0520E7E3" w14:textId="77777777" w:rsidR="003C159E" w:rsidRPr="003C159E" w:rsidDel="00BD63B9" w:rsidRDefault="003C159E">
          <w:pPr>
            <w:pStyle w:val="TOC1"/>
            <w:tabs>
              <w:tab w:val="right" w:leader="dot" w:pos="8290"/>
            </w:tabs>
            <w:rPr>
              <w:del w:id="321" w:author="H.J. Banken" w:date="2012-01-18T16:16:00Z"/>
              <w:b w:val="0"/>
              <w:noProof/>
              <w:lang w:val="nl-NL" w:eastAsia="ja-JP"/>
              <w:rPrChange w:id="322" w:author="H.J. Banken" w:date="2012-01-18T15:54:00Z">
                <w:rPr>
                  <w:del w:id="323" w:author="H.J. Banken" w:date="2012-01-18T16:16:00Z"/>
                  <w:b w:val="0"/>
                  <w:noProof/>
                  <w:lang w:eastAsia="ja-JP"/>
                </w:rPr>
              </w:rPrChange>
            </w:rPr>
          </w:pPr>
          <w:del w:id="324" w:author="H.J. Banken" w:date="2012-01-18T16:16:00Z">
            <w:r w:rsidRPr="003C159E" w:rsidDel="00BD63B9">
              <w:rPr>
                <w:noProof/>
                <w:lang w:val="nl-NL"/>
                <w:rPrChange w:id="325" w:author="H.J. Banken" w:date="2012-01-18T15:54:00Z">
                  <w:rPr>
                    <w:noProof/>
                  </w:rPr>
                </w:rPrChange>
              </w:rPr>
              <w:delText>Mood Knobs</w:delText>
            </w:r>
            <w:r w:rsidRPr="003C159E" w:rsidDel="00BD63B9">
              <w:rPr>
                <w:noProof/>
                <w:lang w:val="nl-NL"/>
                <w:rPrChange w:id="326" w:author="H.J. Banken" w:date="2012-01-18T15:54:00Z">
                  <w:rPr>
                    <w:noProof/>
                  </w:rPr>
                </w:rPrChange>
              </w:rPr>
              <w:tab/>
              <w:delText>7</w:delText>
            </w:r>
          </w:del>
        </w:p>
        <w:p w14:paraId="676AEA37" w14:textId="5A6CA3FD" w:rsidR="003C159E" w:rsidRPr="003C159E" w:rsidRDefault="003C159E">
          <w:pPr>
            <w:rPr>
              <w:ins w:id="327" w:author="H.J. Banken" w:date="2012-01-18T15:50:00Z"/>
              <w:lang w:val="nl-NL"/>
              <w:rPrChange w:id="328" w:author="H.J. Banken" w:date="2012-01-18T15:54:00Z">
                <w:rPr>
                  <w:ins w:id="329" w:author="H.J. Banken" w:date="2012-01-18T15:50:00Z"/>
                </w:rPr>
              </w:rPrChange>
            </w:rPr>
          </w:pPr>
          <w:ins w:id="330" w:author="H.J. Banken" w:date="2012-01-18T15:50:00Z">
            <w:r w:rsidRPr="003C159E">
              <w:rPr>
                <w:b/>
                <w:bCs/>
                <w:lang w:val="nl-NL"/>
                <w:rPrChange w:id="331" w:author="H.J. Banken" w:date="2012-01-18T15:54:00Z">
                  <w:rPr>
                    <w:b/>
                    <w:bCs/>
                    <w:noProof/>
                  </w:rPr>
                </w:rPrChange>
              </w:rPr>
              <w:fldChar w:fldCharType="end"/>
            </w:r>
          </w:ins>
        </w:p>
        <w:customXmlInsRangeStart w:id="332" w:author="H.J. Banken" w:date="2012-01-18T15:50:00Z"/>
      </w:sdtContent>
    </w:sdt>
    <w:customXmlInsRangeEnd w:id="332"/>
    <w:p w14:paraId="7E5F6AD6" w14:textId="0B2D9312" w:rsidR="003C159E" w:rsidRPr="003C159E" w:rsidRDefault="003C159E" w:rsidP="003C159E">
      <w:pPr>
        <w:rPr>
          <w:ins w:id="333" w:author="H.J. Banken" w:date="2012-01-18T15:48:00Z"/>
          <w:lang w:val="nl-NL"/>
          <w:rPrChange w:id="334" w:author="H.J. Banken" w:date="2012-01-18T15:54:00Z">
            <w:rPr>
              <w:ins w:id="335" w:author="H.J. Banken" w:date="2012-01-18T15:48:00Z"/>
              <w:lang w:val="nl-NL"/>
            </w:rPr>
          </w:rPrChange>
        </w:rPr>
      </w:pPr>
    </w:p>
    <w:p w14:paraId="3EF9B563" w14:textId="77777777" w:rsidR="003C159E" w:rsidRPr="003C159E" w:rsidRDefault="003C159E">
      <w:pPr>
        <w:rPr>
          <w:ins w:id="336" w:author="H.J. Banken" w:date="2012-01-18T15:48:00Z"/>
          <w:lang w:val="nl-NL"/>
          <w:rPrChange w:id="337" w:author="H.J. Banken" w:date="2012-01-18T15:54:00Z">
            <w:rPr>
              <w:ins w:id="338" w:author="H.J. Banken" w:date="2012-01-18T15:48:00Z"/>
              <w:lang w:val="nl-NL"/>
            </w:rPr>
          </w:rPrChange>
        </w:rPr>
      </w:pPr>
      <w:ins w:id="339" w:author="H.J. Banken" w:date="2012-01-18T15:48:00Z">
        <w:r w:rsidRPr="003C159E">
          <w:rPr>
            <w:lang w:val="nl-NL"/>
            <w:rPrChange w:id="340" w:author="H.J. Banken" w:date="2012-01-18T15:54:00Z">
              <w:rPr>
                <w:lang w:val="nl-NL"/>
              </w:rPr>
            </w:rPrChange>
          </w:rPr>
          <w:br w:type="page"/>
        </w:r>
      </w:ins>
    </w:p>
    <w:p w14:paraId="7083D371" w14:textId="5338BD88" w:rsidR="0010066C" w:rsidRPr="003C159E" w:rsidDel="003C159E" w:rsidRDefault="0010066C" w:rsidP="003C159E">
      <w:pPr>
        <w:pStyle w:val="Heading1"/>
        <w:rPr>
          <w:lang w:val="nl-NL"/>
          <w:rPrChange w:id="341" w:author="H.J. Banken" w:date="2012-01-18T15:54:00Z">
            <w:rPr>
              <w:lang w:val="nl-NL"/>
            </w:rPr>
          </w:rPrChange>
        </w:rPr>
        <w:pPrChange w:id="342" w:author="H.J. Banken" w:date="2012-01-18T15:51:00Z">
          <w:pPr>
            <w:pStyle w:val="Title"/>
            <w:jc w:val="both"/>
          </w:pPr>
        </w:pPrChange>
      </w:pPr>
      <w:moveFromRangeStart w:id="343" w:author="H.J. Banken" w:date="2012-01-18T15:48:00Z" w:name="move188521056"/>
      <w:moveFrom w:id="344" w:author="H.J. Banken" w:date="2012-01-18T15:48:00Z">
        <w:r w:rsidRPr="003C159E" w:rsidDel="003C159E">
          <w:rPr>
            <w:lang w:val="nl-NL"/>
            <w:rPrChange w:id="345" w:author="H.J. Banken" w:date="2012-01-18T15:54:00Z">
              <w:rPr>
                <w:lang w:val="nl-NL"/>
              </w:rPr>
            </w:rPrChange>
          </w:rPr>
          <w:t>MoodMusic</w:t>
        </w:r>
        <w:r w:rsidRPr="003C159E" w:rsidDel="003C159E">
          <w:rPr>
            <w:lang w:val="nl-NL"/>
            <w:rPrChange w:id="346" w:author="H.J. Banken" w:date="2012-01-18T15:54:00Z">
              <w:rPr>
                <w:lang w:val="nl-NL"/>
              </w:rPr>
            </w:rPrChange>
          </w:rPr>
          <w:tab/>
        </w:r>
      </w:moveFrom>
    </w:p>
    <w:p w14:paraId="0C53870C" w14:textId="77777777" w:rsidR="0010066C" w:rsidRPr="003C159E" w:rsidRDefault="00533A54" w:rsidP="003C159E">
      <w:pPr>
        <w:pStyle w:val="Heading1"/>
        <w:rPr>
          <w:lang w:val="nl-NL"/>
          <w:rPrChange w:id="347" w:author="H.J. Banken" w:date="2012-01-18T15:54:00Z">
            <w:rPr/>
          </w:rPrChange>
        </w:rPr>
        <w:pPrChange w:id="348" w:author="H.J. Banken" w:date="2012-01-18T15:51:00Z">
          <w:pPr>
            <w:pStyle w:val="Heading2"/>
          </w:pPr>
        </w:pPrChange>
      </w:pPr>
      <w:bookmarkStart w:id="349" w:name="_Toc188520970"/>
      <w:bookmarkStart w:id="350" w:name="_Toc188527740"/>
      <w:moveFromRangeEnd w:id="343"/>
      <w:r w:rsidRPr="003C159E">
        <w:rPr>
          <w:lang w:val="nl-NL"/>
          <w:rPrChange w:id="351" w:author="H.J. Banken" w:date="2012-01-18T15:54:00Z">
            <w:rPr/>
          </w:rPrChange>
        </w:rPr>
        <w:t>Opzet</w:t>
      </w:r>
      <w:bookmarkEnd w:id="349"/>
      <w:bookmarkEnd w:id="350"/>
    </w:p>
    <w:p w14:paraId="7B708789" w14:textId="77777777" w:rsidR="003A5023" w:rsidRPr="003C159E" w:rsidRDefault="003A5023" w:rsidP="004836C4">
      <w:pPr>
        <w:jc w:val="both"/>
        <w:rPr>
          <w:lang w:val="nl-NL"/>
          <w:rPrChange w:id="352" w:author="H.J. Banken" w:date="2012-01-18T15:54:00Z">
            <w:rPr>
              <w:lang w:val="nl-NL"/>
            </w:rPr>
          </w:rPrChange>
        </w:rPr>
      </w:pPr>
      <w:r w:rsidRPr="003C159E">
        <w:rPr>
          <w:lang w:val="nl-NL"/>
          <w:rPrChange w:id="353" w:author="H.J. Banken" w:date="2012-01-18T15:54:00Z">
            <w:rPr>
              <w:lang w:val="nl-NL"/>
            </w:rPr>
          </w:rPrChange>
        </w:rPr>
        <w:t>Het programma bestaat uit een website waarop een gebruiker een stemming (</w:t>
      </w:r>
      <w:proofErr w:type="spellStart"/>
      <w:r w:rsidRPr="003C159E">
        <w:rPr>
          <w:lang w:val="nl-NL"/>
          <w:rPrChange w:id="354" w:author="H.J. Banken" w:date="2012-01-18T15:54:00Z">
            <w:rPr>
              <w:lang w:val="nl-NL"/>
            </w:rPr>
          </w:rPrChange>
        </w:rPr>
        <w:t>mood</w:t>
      </w:r>
      <w:proofErr w:type="spellEnd"/>
      <w:r w:rsidRPr="003C159E">
        <w:rPr>
          <w:lang w:val="nl-NL"/>
          <w:rPrChange w:id="355" w:author="H.J. Banken" w:date="2012-01-18T15:54:00Z">
            <w:rPr>
              <w:lang w:val="nl-NL"/>
            </w:rPr>
          </w:rPrChange>
        </w:rPr>
        <w:t xml:space="preserve">) kan selecteren. Er worden dan nummers met die bepaalde </w:t>
      </w:r>
      <w:proofErr w:type="spellStart"/>
      <w:r w:rsidRPr="003C159E">
        <w:rPr>
          <w:lang w:val="nl-NL"/>
          <w:rPrChange w:id="356" w:author="H.J. Banken" w:date="2012-01-18T15:54:00Z">
            <w:rPr>
              <w:lang w:val="nl-NL"/>
            </w:rPr>
          </w:rPrChange>
        </w:rPr>
        <w:t>mood</w:t>
      </w:r>
      <w:proofErr w:type="spellEnd"/>
      <w:r w:rsidRPr="003C159E">
        <w:rPr>
          <w:lang w:val="nl-NL"/>
          <w:rPrChange w:id="357" w:author="H.J. Banken" w:date="2012-01-18T15:54:00Z">
            <w:rPr>
              <w:lang w:val="nl-NL"/>
            </w:rPr>
          </w:rPrChange>
        </w:rPr>
        <w:t xml:space="preserve"> gedraaid.</w:t>
      </w:r>
    </w:p>
    <w:p w14:paraId="270C8B1B" w14:textId="4DFEE1AC" w:rsidR="003A5023" w:rsidRPr="003C159E" w:rsidRDefault="003A5023" w:rsidP="004836C4">
      <w:pPr>
        <w:jc w:val="both"/>
        <w:rPr>
          <w:lang w:val="nl-NL"/>
          <w:rPrChange w:id="358" w:author="H.J. Banken" w:date="2012-01-18T15:54:00Z">
            <w:rPr>
              <w:lang w:val="nl-NL"/>
            </w:rPr>
          </w:rPrChange>
        </w:rPr>
      </w:pPr>
    </w:p>
    <w:p w14:paraId="274159DC" w14:textId="77777777" w:rsidR="003A5023" w:rsidRPr="003C159E" w:rsidRDefault="003A5023" w:rsidP="004836C4">
      <w:pPr>
        <w:jc w:val="both"/>
        <w:rPr>
          <w:lang w:val="nl-NL"/>
          <w:rPrChange w:id="359" w:author="H.J. Banken" w:date="2012-01-18T15:54:00Z">
            <w:rPr>
              <w:lang w:val="nl-NL"/>
            </w:rPr>
          </w:rPrChange>
        </w:rPr>
      </w:pPr>
      <w:r w:rsidRPr="003C159E">
        <w:rPr>
          <w:lang w:val="nl-NL"/>
          <w:rPrChange w:id="360" w:author="H.J. Banken" w:date="2012-01-18T15:54:00Z">
            <w:rPr>
              <w:lang w:val="nl-NL"/>
            </w:rPr>
          </w:rPrChange>
        </w:rPr>
        <w:t>De applicatie geeft gebruikers ook de mogelijkheid om een stemming te koppelen aan nummers in zijn of haar muziekbibliotheek. De muziekbestanden kunnen naar de interface worden gesleept (</w:t>
      </w:r>
      <w:proofErr w:type="spellStart"/>
      <w:r w:rsidRPr="003C159E">
        <w:rPr>
          <w:lang w:val="nl-NL"/>
          <w:rPrChange w:id="361" w:author="H.J. Banken" w:date="2012-01-18T15:54:00Z">
            <w:rPr>
              <w:lang w:val="nl-NL"/>
            </w:rPr>
          </w:rPrChange>
        </w:rPr>
        <w:t>drag</w:t>
      </w:r>
      <w:proofErr w:type="spellEnd"/>
      <w:r w:rsidRPr="003C159E">
        <w:rPr>
          <w:lang w:val="nl-NL"/>
          <w:rPrChange w:id="362" w:author="H.J. Banken" w:date="2012-01-18T15:54:00Z">
            <w:rPr>
              <w:lang w:val="nl-NL"/>
            </w:rPr>
          </w:rPrChange>
        </w:rPr>
        <w:t xml:space="preserve"> </w:t>
      </w:r>
      <w:proofErr w:type="spellStart"/>
      <w:r w:rsidRPr="003C159E">
        <w:rPr>
          <w:lang w:val="nl-NL"/>
          <w:rPrChange w:id="363" w:author="H.J. Banken" w:date="2012-01-18T15:54:00Z">
            <w:rPr>
              <w:lang w:val="nl-NL"/>
            </w:rPr>
          </w:rPrChange>
        </w:rPr>
        <w:t>and</w:t>
      </w:r>
      <w:proofErr w:type="spellEnd"/>
      <w:r w:rsidRPr="003C159E">
        <w:rPr>
          <w:lang w:val="nl-NL"/>
          <w:rPrChange w:id="364" w:author="H.J. Banken" w:date="2012-01-18T15:54:00Z">
            <w:rPr>
              <w:lang w:val="nl-NL"/>
            </w:rPr>
          </w:rPrChange>
        </w:rPr>
        <w:t xml:space="preserve"> drop) en worden dan geanalyseerd door </w:t>
      </w:r>
      <w:proofErr w:type="spellStart"/>
      <w:r w:rsidRPr="003C159E">
        <w:rPr>
          <w:lang w:val="nl-NL"/>
          <w:rPrChange w:id="365" w:author="H.J. Banken" w:date="2012-01-18T15:54:00Z">
            <w:rPr>
              <w:lang w:val="nl-NL"/>
            </w:rPr>
          </w:rPrChange>
        </w:rPr>
        <w:t>EchoNest</w:t>
      </w:r>
      <w:proofErr w:type="spellEnd"/>
      <w:r w:rsidRPr="003C159E">
        <w:rPr>
          <w:lang w:val="nl-NL"/>
          <w:rPrChange w:id="366" w:author="H.J. Banken" w:date="2012-01-18T15:54:00Z">
            <w:rPr>
              <w:lang w:val="nl-NL"/>
            </w:rPr>
          </w:rPrChange>
        </w:rPr>
        <w:t xml:space="preserve">, die een lijst met kenmerken teruggeeft (BPM, toonhoogte, </w:t>
      </w:r>
      <w:proofErr w:type="spellStart"/>
      <w:r w:rsidRPr="003C159E">
        <w:rPr>
          <w:lang w:val="nl-NL"/>
          <w:rPrChange w:id="367" w:author="H.J. Banken" w:date="2012-01-18T15:54:00Z">
            <w:rPr>
              <w:lang w:val="nl-NL"/>
            </w:rPr>
          </w:rPrChange>
        </w:rPr>
        <w:t>etc</w:t>
      </w:r>
      <w:proofErr w:type="spellEnd"/>
      <w:r w:rsidRPr="003C159E">
        <w:rPr>
          <w:lang w:val="nl-NL"/>
          <w:rPrChange w:id="368" w:author="H.J. Banken" w:date="2012-01-18T15:54:00Z">
            <w:rPr>
              <w:lang w:val="nl-NL"/>
            </w:rPr>
          </w:rPrChange>
        </w:rPr>
        <w:t xml:space="preserve">). Deze kenmerken worden door een </w:t>
      </w:r>
      <w:proofErr w:type="spellStart"/>
      <w:r w:rsidRPr="003C159E">
        <w:rPr>
          <w:lang w:val="nl-NL"/>
          <w:rPrChange w:id="369" w:author="H.J. Banken" w:date="2012-01-18T15:54:00Z">
            <w:rPr>
              <w:lang w:val="nl-NL"/>
            </w:rPr>
          </w:rPrChange>
        </w:rPr>
        <w:t>neural</w:t>
      </w:r>
      <w:proofErr w:type="spellEnd"/>
      <w:r w:rsidRPr="003C159E">
        <w:rPr>
          <w:lang w:val="nl-NL"/>
          <w:rPrChange w:id="370" w:author="H.J. Banken" w:date="2012-01-18T15:54:00Z">
            <w:rPr>
              <w:lang w:val="nl-NL"/>
            </w:rPr>
          </w:rPrChange>
        </w:rPr>
        <w:t xml:space="preserve"> </w:t>
      </w:r>
      <w:proofErr w:type="spellStart"/>
      <w:r w:rsidRPr="003C159E">
        <w:rPr>
          <w:lang w:val="nl-NL"/>
          <w:rPrChange w:id="371" w:author="H.J. Banken" w:date="2012-01-18T15:54:00Z">
            <w:rPr>
              <w:lang w:val="nl-NL"/>
            </w:rPr>
          </w:rPrChange>
        </w:rPr>
        <w:t>network</w:t>
      </w:r>
      <w:proofErr w:type="spellEnd"/>
      <w:r w:rsidRPr="003C159E">
        <w:rPr>
          <w:lang w:val="nl-NL"/>
          <w:rPrChange w:id="372" w:author="H.J. Banken" w:date="2012-01-18T15:54:00Z">
            <w:rPr>
              <w:lang w:val="nl-NL"/>
            </w:rPr>
          </w:rPrChange>
        </w:rPr>
        <w:t xml:space="preserve"> gehaald die aan elk nummer een bepaalde </w:t>
      </w:r>
      <w:proofErr w:type="spellStart"/>
      <w:r w:rsidRPr="003C159E">
        <w:rPr>
          <w:lang w:val="nl-NL"/>
          <w:rPrChange w:id="373" w:author="H.J. Banken" w:date="2012-01-18T15:54:00Z">
            <w:rPr>
              <w:lang w:val="nl-NL"/>
            </w:rPr>
          </w:rPrChange>
        </w:rPr>
        <w:t>mood</w:t>
      </w:r>
      <w:proofErr w:type="spellEnd"/>
      <w:r w:rsidRPr="003C159E">
        <w:rPr>
          <w:lang w:val="nl-NL"/>
          <w:rPrChange w:id="374" w:author="H.J. Banken" w:date="2012-01-18T15:54:00Z">
            <w:rPr>
              <w:lang w:val="nl-NL"/>
            </w:rPr>
          </w:rPrChange>
        </w:rPr>
        <w:t xml:space="preserve"> toekent. De </w:t>
      </w:r>
      <w:proofErr w:type="spellStart"/>
      <w:r w:rsidRPr="003C159E">
        <w:rPr>
          <w:lang w:val="nl-NL"/>
          <w:rPrChange w:id="375" w:author="H.J. Banken" w:date="2012-01-18T15:54:00Z">
            <w:rPr>
              <w:lang w:val="nl-NL"/>
            </w:rPr>
          </w:rPrChange>
        </w:rPr>
        <w:t>mood</w:t>
      </w:r>
      <w:proofErr w:type="spellEnd"/>
      <w:r w:rsidRPr="003C159E">
        <w:rPr>
          <w:lang w:val="nl-NL"/>
          <w:rPrChange w:id="376" w:author="H.J. Banken" w:date="2012-01-18T15:54:00Z">
            <w:rPr>
              <w:lang w:val="nl-NL"/>
            </w:rPr>
          </w:rPrChange>
        </w:rPr>
        <w:t xml:space="preserve"> en een referentie naar het nummer worden opgeslagen in de database van het programma.</w:t>
      </w:r>
    </w:p>
    <w:p w14:paraId="1121189A" w14:textId="77777777" w:rsidR="00FC5346" w:rsidRPr="003C159E" w:rsidRDefault="003A5023" w:rsidP="003C159E">
      <w:pPr>
        <w:pStyle w:val="Heading1"/>
        <w:rPr>
          <w:lang w:val="nl-NL"/>
          <w:rPrChange w:id="377" w:author="H.J. Banken" w:date="2012-01-18T15:54:00Z">
            <w:rPr/>
          </w:rPrChange>
        </w:rPr>
        <w:pPrChange w:id="378" w:author="H.J. Banken" w:date="2012-01-18T15:51:00Z">
          <w:pPr>
            <w:pStyle w:val="Heading2"/>
          </w:pPr>
        </w:pPrChange>
      </w:pPr>
      <w:bookmarkStart w:id="379" w:name="_Toc188520971"/>
      <w:bookmarkStart w:id="380" w:name="_Toc188527741"/>
      <w:proofErr w:type="spellStart"/>
      <w:r w:rsidRPr="003C159E">
        <w:rPr>
          <w:lang w:val="nl-NL"/>
          <w:rPrChange w:id="381" w:author="H.J. Banken" w:date="2012-01-18T15:54:00Z">
            <w:rPr/>
          </w:rPrChange>
        </w:rPr>
        <w:t>Requirements</w:t>
      </w:r>
      <w:bookmarkEnd w:id="379"/>
      <w:bookmarkEnd w:id="380"/>
      <w:proofErr w:type="spellEnd"/>
    </w:p>
    <w:p w14:paraId="3DB990F4" w14:textId="77777777" w:rsidR="003A5023" w:rsidRPr="003C159E" w:rsidRDefault="00BE5AA9" w:rsidP="004836C4">
      <w:pPr>
        <w:pStyle w:val="ListParagraph"/>
        <w:numPr>
          <w:ilvl w:val="0"/>
          <w:numId w:val="1"/>
        </w:numPr>
        <w:jc w:val="both"/>
        <w:rPr>
          <w:lang w:val="nl-NL"/>
          <w:rPrChange w:id="382" w:author="H.J. Banken" w:date="2012-01-18T15:54:00Z">
            <w:rPr>
              <w:lang w:val="nl-NL"/>
            </w:rPr>
          </w:rPrChange>
        </w:rPr>
      </w:pPr>
      <w:r w:rsidRPr="003C159E">
        <w:rPr>
          <w:lang w:val="nl-NL"/>
          <w:rPrChange w:id="383" w:author="H.J. Banken" w:date="2012-01-18T15:54:00Z">
            <w:rPr>
              <w:lang w:val="nl-NL"/>
            </w:rPr>
          </w:rPrChange>
        </w:rPr>
        <w:t xml:space="preserve">Gebruikers kunnen selecteren naar welke </w:t>
      </w:r>
      <w:proofErr w:type="spellStart"/>
      <w:r w:rsidRPr="003C159E">
        <w:rPr>
          <w:lang w:val="nl-NL"/>
          <w:rPrChange w:id="384" w:author="H.J. Banken" w:date="2012-01-18T15:54:00Z">
            <w:rPr>
              <w:lang w:val="nl-NL"/>
            </w:rPr>
          </w:rPrChange>
        </w:rPr>
        <w:t>mood</w:t>
      </w:r>
      <w:proofErr w:type="spellEnd"/>
      <w:r w:rsidRPr="003C159E">
        <w:rPr>
          <w:lang w:val="nl-NL"/>
          <w:rPrChange w:id="385" w:author="H.J. Banken" w:date="2012-01-18T15:54:00Z">
            <w:rPr>
              <w:lang w:val="nl-NL"/>
            </w:rPr>
          </w:rPrChange>
        </w:rPr>
        <w:t xml:space="preserve"> ze willen luisteren.</w:t>
      </w:r>
    </w:p>
    <w:p w14:paraId="12FAC5A6" w14:textId="77777777" w:rsidR="00BE5AA9" w:rsidRPr="003C159E" w:rsidRDefault="00BE5AA9" w:rsidP="004836C4">
      <w:pPr>
        <w:pStyle w:val="ListParagraph"/>
        <w:numPr>
          <w:ilvl w:val="0"/>
          <w:numId w:val="1"/>
        </w:numPr>
        <w:jc w:val="both"/>
        <w:rPr>
          <w:lang w:val="nl-NL"/>
          <w:rPrChange w:id="386" w:author="H.J. Banken" w:date="2012-01-18T15:54:00Z">
            <w:rPr>
              <w:lang w:val="nl-NL"/>
            </w:rPr>
          </w:rPrChange>
        </w:rPr>
      </w:pPr>
      <w:r w:rsidRPr="003C159E">
        <w:rPr>
          <w:lang w:val="nl-NL"/>
          <w:rPrChange w:id="387" w:author="H.J. Banken" w:date="2012-01-18T15:54:00Z">
            <w:rPr>
              <w:lang w:val="nl-NL"/>
            </w:rPr>
          </w:rPrChange>
        </w:rPr>
        <w:t>Gebruikers kunnen audiobestanden toevoegen aan de database.</w:t>
      </w:r>
    </w:p>
    <w:p w14:paraId="397D1F16" w14:textId="77777777" w:rsidR="00BE5AA9" w:rsidRPr="003C159E" w:rsidRDefault="00BE5AA9" w:rsidP="004836C4">
      <w:pPr>
        <w:pStyle w:val="ListParagraph"/>
        <w:numPr>
          <w:ilvl w:val="0"/>
          <w:numId w:val="1"/>
        </w:numPr>
        <w:jc w:val="both"/>
        <w:rPr>
          <w:lang w:val="nl-NL"/>
          <w:rPrChange w:id="388" w:author="H.J. Banken" w:date="2012-01-18T15:54:00Z">
            <w:rPr/>
          </w:rPrChange>
        </w:rPr>
      </w:pPr>
      <w:r w:rsidRPr="003C159E">
        <w:rPr>
          <w:lang w:val="nl-NL"/>
          <w:rPrChange w:id="389" w:author="H.J. Banken" w:date="2012-01-18T15:54:00Z">
            <w:rPr/>
          </w:rPrChange>
        </w:rPr>
        <w:t>Audiobestanden kunnen worden afgespeeld.</w:t>
      </w:r>
    </w:p>
    <w:p w14:paraId="101E6829" w14:textId="77777777" w:rsidR="00BE5AA9" w:rsidRPr="003C159E" w:rsidRDefault="00BE5AA9" w:rsidP="003C159E">
      <w:pPr>
        <w:pStyle w:val="Heading1"/>
        <w:rPr>
          <w:lang w:val="nl-NL"/>
          <w:rPrChange w:id="390" w:author="H.J. Banken" w:date="2012-01-18T15:54:00Z">
            <w:rPr/>
          </w:rPrChange>
        </w:rPr>
        <w:pPrChange w:id="391" w:author="H.J. Banken" w:date="2012-01-18T15:51:00Z">
          <w:pPr>
            <w:pStyle w:val="Heading2"/>
          </w:pPr>
        </w:pPrChange>
      </w:pPr>
      <w:bookmarkStart w:id="392" w:name="_Toc188520972"/>
      <w:bookmarkStart w:id="393" w:name="_Toc188527742"/>
      <w:r w:rsidRPr="003C159E">
        <w:rPr>
          <w:lang w:val="nl-NL"/>
          <w:rPrChange w:id="394" w:author="H.J. Banken" w:date="2012-01-18T15:54:00Z">
            <w:rPr/>
          </w:rPrChange>
        </w:rPr>
        <w:t>Wensen</w:t>
      </w:r>
      <w:bookmarkEnd w:id="392"/>
      <w:bookmarkEnd w:id="393"/>
    </w:p>
    <w:p w14:paraId="798EA636" w14:textId="2A74A8DB" w:rsidR="00BE5AA9" w:rsidRPr="003C159E" w:rsidRDefault="00BE5AA9" w:rsidP="004836C4">
      <w:pPr>
        <w:pStyle w:val="ListParagraph"/>
        <w:numPr>
          <w:ilvl w:val="0"/>
          <w:numId w:val="2"/>
        </w:numPr>
        <w:jc w:val="both"/>
        <w:rPr>
          <w:lang w:val="nl-NL"/>
          <w:rPrChange w:id="395" w:author="H.J. Banken" w:date="2012-01-18T15:54:00Z">
            <w:rPr>
              <w:lang w:val="nl-NL"/>
            </w:rPr>
          </w:rPrChange>
        </w:rPr>
      </w:pPr>
      <w:proofErr w:type="spellStart"/>
      <w:r w:rsidRPr="003C159E">
        <w:rPr>
          <w:lang w:val="nl-NL"/>
          <w:rPrChange w:id="396" w:author="H.J. Banken" w:date="2012-01-18T15:54:00Z">
            <w:rPr>
              <w:lang w:val="nl-NL"/>
            </w:rPr>
          </w:rPrChange>
        </w:rPr>
        <w:t>Social</w:t>
      </w:r>
      <w:proofErr w:type="spellEnd"/>
      <w:r w:rsidRPr="003C159E">
        <w:rPr>
          <w:lang w:val="nl-NL"/>
          <w:rPrChange w:id="397" w:author="H.J. Banken" w:date="2012-01-18T15:54:00Z">
            <w:rPr>
              <w:lang w:val="nl-NL"/>
            </w:rPr>
          </w:rPrChange>
        </w:rPr>
        <w:t xml:space="preserve"> media integratie (</w:t>
      </w:r>
      <w:r w:rsidR="002E2170" w:rsidRPr="003C159E">
        <w:rPr>
          <w:lang w:val="nl-NL"/>
          <w:rPrChange w:id="398" w:author="H.J. Banken" w:date="2012-01-18T15:54:00Z">
            <w:rPr>
              <w:lang w:val="nl-NL"/>
            </w:rPr>
          </w:rPrChange>
        </w:rPr>
        <w:t>wanneer he</w:t>
      </w:r>
      <w:r w:rsidR="00D338D7" w:rsidRPr="003C159E">
        <w:rPr>
          <w:lang w:val="nl-NL"/>
          <w:rPrChange w:id="399" w:author="H.J. Banken" w:date="2012-01-18T15:54:00Z">
            <w:rPr>
              <w:lang w:val="nl-NL"/>
            </w:rPr>
          </w:rPrChange>
        </w:rPr>
        <w:t>e</w:t>
      </w:r>
      <w:r w:rsidR="002E2170" w:rsidRPr="003C159E">
        <w:rPr>
          <w:lang w:val="nl-NL"/>
          <w:rPrChange w:id="400" w:author="H.J. Banken" w:date="2012-01-18T15:54:00Z">
            <w:rPr>
              <w:lang w:val="nl-NL"/>
            </w:rPr>
          </w:rPrChange>
        </w:rPr>
        <w:t xml:space="preserve">ft iemand </w:t>
      </w:r>
      <w:r w:rsidRPr="003C159E">
        <w:rPr>
          <w:lang w:val="nl-NL"/>
          <w:rPrChange w:id="401" w:author="H.J. Banken" w:date="2012-01-18T15:54:00Z">
            <w:rPr>
              <w:lang w:val="nl-NL"/>
            </w:rPr>
          </w:rPrChange>
        </w:rPr>
        <w:t xml:space="preserve">naar welke </w:t>
      </w:r>
      <w:proofErr w:type="spellStart"/>
      <w:r w:rsidRPr="003C159E">
        <w:rPr>
          <w:lang w:val="nl-NL"/>
          <w:rPrChange w:id="402" w:author="H.J. Banken" w:date="2012-01-18T15:54:00Z">
            <w:rPr>
              <w:lang w:val="nl-NL"/>
            </w:rPr>
          </w:rPrChange>
        </w:rPr>
        <w:t>mood</w:t>
      </w:r>
      <w:proofErr w:type="spellEnd"/>
      <w:r w:rsidRPr="003C159E">
        <w:rPr>
          <w:lang w:val="nl-NL"/>
          <w:rPrChange w:id="403" w:author="H.J. Banken" w:date="2012-01-18T15:54:00Z">
            <w:rPr>
              <w:lang w:val="nl-NL"/>
            </w:rPr>
          </w:rPrChange>
        </w:rPr>
        <w:t xml:space="preserve"> muziek geluisterd)</w:t>
      </w:r>
    </w:p>
    <w:p w14:paraId="708B6418" w14:textId="77777777" w:rsidR="00533A54" w:rsidRPr="003C159E" w:rsidRDefault="00533A54" w:rsidP="004836C4">
      <w:pPr>
        <w:jc w:val="both"/>
        <w:rPr>
          <w:lang w:val="nl-NL"/>
          <w:rPrChange w:id="404" w:author="H.J. Banken" w:date="2012-01-18T15:54:00Z">
            <w:rPr>
              <w:lang w:val="nl-NL"/>
            </w:rPr>
          </w:rPrChange>
        </w:rPr>
      </w:pPr>
    </w:p>
    <w:p w14:paraId="50799E6C" w14:textId="77777777" w:rsidR="003C159E" w:rsidRPr="003C159E" w:rsidRDefault="003C159E">
      <w:pPr>
        <w:rPr>
          <w:ins w:id="405" w:author="H.J. Banken" w:date="2012-01-18T15:51:00Z"/>
          <w:rFonts w:asciiTheme="majorHAnsi" w:eastAsiaTheme="majorEastAsia" w:hAnsiTheme="majorHAnsi" w:cstheme="majorBidi"/>
          <w:b/>
          <w:bCs/>
          <w:color w:val="345A8A" w:themeColor="accent1" w:themeShade="B5"/>
          <w:sz w:val="32"/>
          <w:szCs w:val="32"/>
          <w:lang w:val="nl-NL"/>
          <w:rPrChange w:id="406" w:author="H.J. Banken" w:date="2012-01-18T15:54:00Z">
            <w:rPr>
              <w:ins w:id="407" w:author="H.J. Banken" w:date="2012-01-18T15:51:00Z"/>
              <w:rFonts w:asciiTheme="majorHAnsi" w:eastAsiaTheme="majorEastAsia" w:hAnsiTheme="majorHAnsi" w:cstheme="majorBidi"/>
              <w:b/>
              <w:bCs/>
              <w:color w:val="345A8A" w:themeColor="accent1" w:themeShade="B5"/>
              <w:sz w:val="32"/>
              <w:szCs w:val="32"/>
              <w:lang w:val="nl-NL"/>
            </w:rPr>
          </w:rPrChange>
        </w:rPr>
      </w:pPr>
      <w:bookmarkStart w:id="408" w:name="_Toc188520973"/>
      <w:ins w:id="409" w:author="H.J. Banken" w:date="2012-01-18T15:51:00Z">
        <w:r w:rsidRPr="003C159E">
          <w:rPr>
            <w:lang w:val="nl-NL"/>
            <w:rPrChange w:id="410" w:author="H.J. Banken" w:date="2012-01-18T15:54:00Z">
              <w:rPr>
                <w:lang w:val="nl-NL"/>
              </w:rPr>
            </w:rPrChange>
          </w:rPr>
          <w:br w:type="page"/>
        </w:r>
      </w:ins>
    </w:p>
    <w:p w14:paraId="2E8BDDF0" w14:textId="0FEB49C4" w:rsidR="00533A54" w:rsidRPr="003C159E" w:rsidRDefault="00533A54" w:rsidP="003C159E">
      <w:pPr>
        <w:pStyle w:val="Heading1"/>
        <w:rPr>
          <w:lang w:val="nl-NL"/>
          <w:rPrChange w:id="411" w:author="H.J. Banken" w:date="2012-01-18T15:54:00Z">
            <w:rPr/>
          </w:rPrChange>
        </w:rPr>
        <w:pPrChange w:id="412" w:author="H.J. Banken" w:date="2012-01-18T15:51:00Z">
          <w:pPr>
            <w:pStyle w:val="Heading2"/>
          </w:pPr>
        </w:pPrChange>
      </w:pPr>
      <w:bookmarkStart w:id="413" w:name="_Toc188527743"/>
      <w:r w:rsidRPr="003C159E">
        <w:rPr>
          <w:lang w:val="nl-NL"/>
          <w:rPrChange w:id="414" w:author="H.J. Banken" w:date="2012-01-18T15:54:00Z">
            <w:rPr/>
          </w:rPrChange>
        </w:rPr>
        <w:t>Ontwerp</w:t>
      </w:r>
      <w:r w:rsidR="001E69B3" w:rsidRPr="003C159E">
        <w:rPr>
          <w:lang w:val="nl-NL"/>
          <w:rPrChange w:id="415" w:author="H.J. Banken" w:date="2012-01-18T15:54:00Z">
            <w:rPr/>
          </w:rPrChange>
        </w:rPr>
        <w:t xml:space="preserve"> en Implementatie</w:t>
      </w:r>
      <w:bookmarkEnd w:id="408"/>
      <w:bookmarkEnd w:id="413"/>
    </w:p>
    <w:p w14:paraId="3E4A43E2" w14:textId="55CD8A41" w:rsidR="0042790A" w:rsidRPr="003C159E" w:rsidRDefault="001E69B3" w:rsidP="004836C4">
      <w:pPr>
        <w:jc w:val="both"/>
        <w:rPr>
          <w:lang w:val="nl-NL"/>
          <w:rPrChange w:id="416" w:author="H.J. Banken" w:date="2012-01-18T15:54:00Z">
            <w:rPr>
              <w:lang w:val="nl-NL"/>
            </w:rPr>
          </w:rPrChange>
        </w:rPr>
      </w:pPr>
      <w:r w:rsidRPr="003C159E">
        <w:rPr>
          <w:lang w:val="nl-NL"/>
          <w:rPrChange w:id="417" w:author="H.J. Banken" w:date="2012-01-18T15:54:00Z">
            <w:rPr>
              <w:lang w:val="nl-NL"/>
            </w:rPr>
          </w:rPrChange>
        </w:rPr>
        <w:t>Het ontwerp is web-</w:t>
      </w:r>
      <w:proofErr w:type="spellStart"/>
      <w:r w:rsidRPr="003C159E">
        <w:rPr>
          <w:lang w:val="nl-NL"/>
          <w:rPrChange w:id="418" w:author="H.J. Banken" w:date="2012-01-18T15:54:00Z">
            <w:rPr>
              <w:lang w:val="nl-NL"/>
            </w:rPr>
          </w:rPrChange>
        </w:rPr>
        <w:t>based</w:t>
      </w:r>
      <w:proofErr w:type="spellEnd"/>
      <w:r w:rsidRPr="003C159E">
        <w:rPr>
          <w:lang w:val="nl-NL"/>
          <w:rPrChange w:id="419" w:author="H.J. Banken" w:date="2012-01-18T15:54:00Z">
            <w:rPr>
              <w:lang w:val="nl-NL"/>
            </w:rPr>
          </w:rPrChange>
        </w:rPr>
        <w:t>. De website zelf zal gebruik maken van HTML5 en javascript. Het backen</w:t>
      </w:r>
      <w:r w:rsidR="004F438D" w:rsidRPr="003C159E">
        <w:rPr>
          <w:lang w:val="nl-NL"/>
          <w:rPrChange w:id="420" w:author="H.J. Banken" w:date="2012-01-18T15:54:00Z">
            <w:rPr>
              <w:lang w:val="nl-NL"/>
            </w:rPr>
          </w:rPrChange>
        </w:rPr>
        <w:t>d zal geschreven worden met PHP.</w:t>
      </w:r>
      <w:r w:rsidR="0042790A" w:rsidRPr="003C159E">
        <w:rPr>
          <w:lang w:val="nl-NL"/>
          <w:rPrChange w:id="421" w:author="H.J. Banken" w:date="2012-01-18T15:54:00Z">
            <w:rPr>
              <w:lang w:val="nl-NL"/>
            </w:rPr>
          </w:rPrChange>
        </w:rPr>
        <w:t xml:space="preserve"> De javascript </w:t>
      </w:r>
      <w:proofErr w:type="spellStart"/>
      <w:r w:rsidR="0042790A" w:rsidRPr="003C159E">
        <w:rPr>
          <w:lang w:val="nl-NL"/>
          <w:rPrChange w:id="422" w:author="H.J. Banken" w:date="2012-01-18T15:54:00Z">
            <w:rPr>
              <w:lang w:val="nl-NL"/>
            </w:rPr>
          </w:rPrChange>
        </w:rPr>
        <w:t>library</w:t>
      </w:r>
      <w:proofErr w:type="spellEnd"/>
      <w:r w:rsidR="0042790A" w:rsidRPr="003C159E">
        <w:rPr>
          <w:lang w:val="nl-NL"/>
          <w:rPrChange w:id="423" w:author="H.J. Banken" w:date="2012-01-18T15:54:00Z">
            <w:rPr>
              <w:lang w:val="nl-NL"/>
            </w:rPr>
          </w:rPrChange>
        </w:rPr>
        <w:t xml:space="preserve"> die gebruikt wordt voor het neurale netwerk is hier te vinden: </w:t>
      </w:r>
      <w:r w:rsidR="003C159E" w:rsidRPr="003C159E">
        <w:rPr>
          <w:lang w:val="nl-NL"/>
          <w:rPrChange w:id="424" w:author="H.J. Banken" w:date="2012-01-18T15:54:00Z">
            <w:rPr/>
          </w:rPrChange>
        </w:rPr>
        <w:fldChar w:fldCharType="begin"/>
      </w:r>
      <w:r w:rsidR="003C159E" w:rsidRPr="003C159E">
        <w:rPr>
          <w:lang w:val="nl-NL"/>
          <w:rPrChange w:id="425" w:author="H.J. Banken" w:date="2012-01-18T15:54:00Z">
            <w:rPr/>
          </w:rPrChange>
        </w:rPr>
        <w:instrText xml:space="preserve"> HYPERLINK "http://harthur.github.com/brain/" </w:instrText>
      </w:r>
      <w:r w:rsidR="003C159E" w:rsidRPr="003C159E">
        <w:rPr>
          <w:lang w:val="nl-NL"/>
          <w:rPrChange w:id="426" w:author="H.J. Banken" w:date="2012-01-18T15:54:00Z">
            <w:rPr/>
          </w:rPrChange>
        </w:rPr>
        <w:fldChar w:fldCharType="separate"/>
      </w:r>
      <w:r w:rsidR="0042790A" w:rsidRPr="003C159E">
        <w:rPr>
          <w:rStyle w:val="Hyperlink"/>
          <w:lang w:val="nl-NL"/>
          <w:rPrChange w:id="427" w:author="H.J. Banken" w:date="2012-01-18T15:54:00Z">
            <w:rPr>
              <w:rStyle w:val="Hyperlink"/>
              <w:lang w:val="nl-NL"/>
            </w:rPr>
          </w:rPrChange>
        </w:rPr>
        <w:t>http://harthur.github.com/brain/</w:t>
      </w:r>
      <w:r w:rsidR="003C159E" w:rsidRPr="003C159E">
        <w:rPr>
          <w:rStyle w:val="Hyperlink"/>
          <w:lang w:val="nl-NL"/>
          <w:rPrChange w:id="428" w:author="H.J. Banken" w:date="2012-01-18T15:54:00Z">
            <w:rPr>
              <w:rStyle w:val="Hyperlink"/>
              <w:lang w:val="nl-NL"/>
            </w:rPr>
          </w:rPrChange>
        </w:rPr>
        <w:fldChar w:fldCharType="end"/>
      </w:r>
    </w:p>
    <w:p w14:paraId="46CE0559" w14:textId="466133FE" w:rsidR="00533A54" w:rsidRPr="003C159E" w:rsidRDefault="004F438D" w:rsidP="003C159E">
      <w:pPr>
        <w:pStyle w:val="Heading2"/>
        <w:rPr>
          <w:rPrChange w:id="429" w:author="H.J. Banken" w:date="2012-01-18T15:54:00Z">
            <w:rPr/>
          </w:rPrChange>
        </w:rPr>
        <w:pPrChange w:id="430" w:author="H.J. Banken" w:date="2012-01-18T15:51:00Z">
          <w:pPr>
            <w:pStyle w:val="Heading3"/>
          </w:pPr>
        </w:pPrChange>
      </w:pPr>
      <w:bookmarkStart w:id="431" w:name="_Toc188520974"/>
      <w:bookmarkStart w:id="432" w:name="_Toc188527744"/>
      <w:proofErr w:type="spellStart"/>
      <w:r w:rsidRPr="003C159E">
        <w:rPr>
          <w:rPrChange w:id="433" w:author="H.J. Banken" w:date="2012-01-18T15:54:00Z">
            <w:rPr/>
          </w:rPrChange>
        </w:rPr>
        <w:t>Mood</w:t>
      </w:r>
      <w:proofErr w:type="spellEnd"/>
      <w:r w:rsidR="00482C3D" w:rsidRPr="003C159E">
        <w:rPr>
          <w:rPrChange w:id="434" w:author="H.J. Banken" w:date="2012-01-18T15:54:00Z">
            <w:rPr/>
          </w:rPrChange>
        </w:rPr>
        <w:t xml:space="preserve"> </w:t>
      </w:r>
      <w:proofErr w:type="spellStart"/>
      <w:r w:rsidRPr="003C159E">
        <w:rPr>
          <w:rPrChange w:id="435" w:author="H.J. Banken" w:date="2012-01-18T15:54:00Z">
            <w:rPr/>
          </w:rPrChange>
        </w:rPr>
        <w:t>Selector</w:t>
      </w:r>
      <w:bookmarkEnd w:id="431"/>
      <w:bookmarkEnd w:id="432"/>
      <w:proofErr w:type="spellEnd"/>
    </w:p>
    <w:p w14:paraId="7FE06171" w14:textId="5E073864" w:rsidR="000C3B3F" w:rsidRPr="003C159E" w:rsidRDefault="004F438D" w:rsidP="004836C4">
      <w:pPr>
        <w:jc w:val="both"/>
        <w:rPr>
          <w:lang w:val="nl-NL"/>
          <w:rPrChange w:id="436" w:author="H.J. Banken" w:date="2012-01-18T15:54:00Z">
            <w:rPr>
              <w:lang w:val="nl-NL"/>
            </w:rPr>
          </w:rPrChange>
        </w:rPr>
      </w:pPr>
      <w:r w:rsidRPr="003C159E">
        <w:rPr>
          <w:lang w:val="nl-NL"/>
          <w:rPrChange w:id="437" w:author="H.J. Banken" w:date="2012-01-18T15:54:00Z">
            <w:rPr>
              <w:lang w:val="nl-NL"/>
            </w:rPr>
          </w:rPrChange>
        </w:rPr>
        <w:t xml:space="preserve">Op deze pagina kan een gebruiker een </w:t>
      </w:r>
      <w:proofErr w:type="spellStart"/>
      <w:r w:rsidRPr="003C159E">
        <w:rPr>
          <w:lang w:val="nl-NL"/>
          <w:rPrChange w:id="438" w:author="H.J. Banken" w:date="2012-01-18T15:54:00Z">
            <w:rPr>
              <w:lang w:val="nl-NL"/>
            </w:rPr>
          </w:rPrChange>
        </w:rPr>
        <w:t>mood</w:t>
      </w:r>
      <w:proofErr w:type="spellEnd"/>
      <w:r w:rsidRPr="003C159E">
        <w:rPr>
          <w:lang w:val="nl-NL"/>
          <w:rPrChange w:id="439" w:author="H.J. Banken" w:date="2012-01-18T15:54:00Z">
            <w:rPr>
              <w:lang w:val="nl-NL"/>
            </w:rPr>
          </w:rPrChange>
        </w:rPr>
        <w:t xml:space="preserve"> kiezen om naar te luisteren. Na het kiezen van een </w:t>
      </w:r>
      <w:proofErr w:type="spellStart"/>
      <w:r w:rsidRPr="003C159E">
        <w:rPr>
          <w:lang w:val="nl-NL"/>
          <w:rPrChange w:id="440" w:author="H.J. Banken" w:date="2012-01-18T15:54:00Z">
            <w:rPr>
              <w:lang w:val="nl-NL"/>
            </w:rPr>
          </w:rPrChange>
        </w:rPr>
        <w:t>mood</w:t>
      </w:r>
      <w:proofErr w:type="spellEnd"/>
      <w:r w:rsidRPr="003C159E">
        <w:rPr>
          <w:lang w:val="nl-NL"/>
          <w:rPrChange w:id="441" w:author="H.J. Banken" w:date="2012-01-18T15:54:00Z">
            <w:rPr>
              <w:lang w:val="nl-NL"/>
            </w:rPr>
          </w:rPrChange>
        </w:rPr>
        <w:t xml:space="preserve"> zal muziek met deze </w:t>
      </w:r>
      <w:proofErr w:type="spellStart"/>
      <w:r w:rsidRPr="003C159E">
        <w:rPr>
          <w:lang w:val="nl-NL"/>
          <w:rPrChange w:id="442" w:author="H.J. Banken" w:date="2012-01-18T15:54:00Z">
            <w:rPr>
              <w:lang w:val="nl-NL"/>
            </w:rPr>
          </w:rPrChange>
        </w:rPr>
        <w:t>mood</w:t>
      </w:r>
      <w:proofErr w:type="spellEnd"/>
      <w:r w:rsidRPr="003C159E">
        <w:rPr>
          <w:lang w:val="nl-NL"/>
          <w:rPrChange w:id="443" w:author="H.J. Banken" w:date="2012-01-18T15:54:00Z">
            <w:rPr>
              <w:lang w:val="nl-NL"/>
            </w:rPr>
          </w:rPrChange>
        </w:rPr>
        <w:t xml:space="preserve"> worden afgespeeld. Het backend van deze pagina h</w:t>
      </w:r>
      <w:r w:rsidR="000C3B3F" w:rsidRPr="003C159E">
        <w:rPr>
          <w:lang w:val="nl-NL"/>
          <w:rPrChange w:id="444" w:author="H.J. Banken" w:date="2012-01-18T15:54:00Z">
            <w:rPr>
              <w:lang w:val="nl-NL"/>
            </w:rPr>
          </w:rPrChange>
        </w:rPr>
        <w:t>a</w:t>
      </w:r>
      <w:r w:rsidRPr="003C159E">
        <w:rPr>
          <w:lang w:val="nl-NL"/>
          <w:rPrChange w:id="445" w:author="H.J. Banken" w:date="2012-01-18T15:54:00Z">
            <w:rPr>
              <w:lang w:val="nl-NL"/>
            </w:rPr>
          </w:rPrChange>
        </w:rPr>
        <w:t xml:space="preserve">alt met behulp van </w:t>
      </w:r>
      <w:proofErr w:type="spellStart"/>
      <w:r w:rsidRPr="003C159E">
        <w:rPr>
          <w:lang w:val="nl-NL"/>
          <w:rPrChange w:id="446" w:author="H.J. Banken" w:date="2012-01-18T15:54:00Z">
            <w:rPr>
              <w:lang w:val="nl-NL"/>
            </w:rPr>
          </w:rPrChange>
        </w:rPr>
        <w:t>php</w:t>
      </w:r>
      <w:proofErr w:type="spellEnd"/>
      <w:r w:rsidRPr="003C159E">
        <w:rPr>
          <w:lang w:val="nl-NL"/>
          <w:rPrChange w:id="447" w:author="H.J. Banken" w:date="2012-01-18T15:54:00Z">
            <w:rPr>
              <w:lang w:val="nl-NL"/>
            </w:rPr>
          </w:rPrChange>
        </w:rPr>
        <w:t xml:space="preserve"> de </w:t>
      </w:r>
      <w:proofErr w:type="spellStart"/>
      <w:r w:rsidRPr="003C159E">
        <w:rPr>
          <w:lang w:val="nl-NL"/>
          <w:rPrChange w:id="448" w:author="H.J. Banken" w:date="2012-01-18T15:54:00Z">
            <w:rPr>
              <w:lang w:val="nl-NL"/>
            </w:rPr>
          </w:rPrChange>
        </w:rPr>
        <w:t>moods</w:t>
      </w:r>
      <w:proofErr w:type="spellEnd"/>
      <w:r w:rsidRPr="003C159E">
        <w:rPr>
          <w:lang w:val="nl-NL"/>
          <w:rPrChange w:id="449" w:author="H.J. Banken" w:date="2012-01-18T15:54:00Z">
            <w:rPr>
              <w:lang w:val="nl-NL"/>
            </w:rPr>
          </w:rPrChange>
        </w:rPr>
        <w:t xml:space="preserve"> uit de database</w:t>
      </w:r>
      <w:r w:rsidR="000C3B3F" w:rsidRPr="003C159E">
        <w:rPr>
          <w:lang w:val="nl-NL"/>
          <w:rPrChange w:id="450" w:author="H.J. Banken" w:date="2012-01-18T15:54:00Z">
            <w:rPr>
              <w:lang w:val="nl-NL"/>
            </w:rPr>
          </w:rPrChange>
        </w:rPr>
        <w:t xml:space="preserve">. Via javascript wordt er dan steeds een liedje opgehaald uit de database (inclusief </w:t>
      </w:r>
      <w:proofErr w:type="spellStart"/>
      <w:r w:rsidR="000C3B3F" w:rsidRPr="003C159E">
        <w:rPr>
          <w:lang w:val="nl-NL"/>
          <w:rPrChange w:id="451" w:author="H.J. Banken" w:date="2012-01-18T15:54:00Z">
            <w:rPr>
              <w:lang w:val="nl-NL"/>
            </w:rPr>
          </w:rPrChange>
        </w:rPr>
        <w:t>spotify</w:t>
      </w:r>
      <w:proofErr w:type="spellEnd"/>
      <w:r w:rsidR="000C3B3F" w:rsidRPr="003C159E">
        <w:rPr>
          <w:lang w:val="nl-NL"/>
          <w:rPrChange w:id="452" w:author="H.J. Banken" w:date="2012-01-18T15:54:00Z">
            <w:rPr>
              <w:lang w:val="nl-NL"/>
            </w:rPr>
          </w:rPrChange>
        </w:rPr>
        <w:t>/</w:t>
      </w:r>
      <w:proofErr w:type="spellStart"/>
      <w:r w:rsidR="000C3B3F" w:rsidRPr="003C159E">
        <w:rPr>
          <w:lang w:val="nl-NL"/>
          <w:rPrChange w:id="453" w:author="H.J. Banken" w:date="2012-01-18T15:54:00Z">
            <w:rPr>
              <w:lang w:val="nl-NL"/>
            </w:rPr>
          </w:rPrChange>
        </w:rPr>
        <w:t>youtube</w:t>
      </w:r>
      <w:proofErr w:type="spellEnd"/>
      <w:r w:rsidR="000C3B3F" w:rsidRPr="003C159E">
        <w:rPr>
          <w:lang w:val="nl-NL"/>
          <w:rPrChange w:id="454" w:author="H.J. Banken" w:date="2012-01-18T15:54:00Z">
            <w:rPr>
              <w:lang w:val="nl-NL"/>
            </w:rPr>
          </w:rPrChange>
        </w:rPr>
        <w:t xml:space="preserve"> link) als de gebruiker een </w:t>
      </w:r>
      <w:proofErr w:type="spellStart"/>
      <w:r w:rsidR="000C3B3F" w:rsidRPr="003C159E">
        <w:rPr>
          <w:lang w:val="nl-NL"/>
          <w:rPrChange w:id="455" w:author="H.J. Banken" w:date="2012-01-18T15:54:00Z">
            <w:rPr>
              <w:lang w:val="nl-NL"/>
            </w:rPr>
          </w:rPrChange>
        </w:rPr>
        <w:t>mood</w:t>
      </w:r>
      <w:proofErr w:type="spellEnd"/>
      <w:r w:rsidR="000C3B3F" w:rsidRPr="003C159E">
        <w:rPr>
          <w:lang w:val="nl-NL"/>
          <w:rPrChange w:id="456" w:author="H.J. Banken" w:date="2012-01-18T15:54:00Z">
            <w:rPr>
              <w:lang w:val="nl-NL"/>
            </w:rPr>
          </w:rPrChange>
        </w:rPr>
        <w:t xml:space="preserve"> selecteert. Een liedje wordt dan ge-</w:t>
      </w:r>
      <w:proofErr w:type="spellStart"/>
      <w:r w:rsidR="000C3B3F" w:rsidRPr="003C159E">
        <w:rPr>
          <w:lang w:val="nl-NL"/>
          <w:rPrChange w:id="457" w:author="H.J. Banken" w:date="2012-01-18T15:54:00Z">
            <w:rPr>
              <w:lang w:val="nl-NL"/>
            </w:rPr>
          </w:rPrChange>
        </w:rPr>
        <w:t>embed</w:t>
      </w:r>
      <w:proofErr w:type="spellEnd"/>
      <w:r w:rsidR="000C3B3F" w:rsidRPr="003C159E">
        <w:rPr>
          <w:lang w:val="nl-NL"/>
          <w:rPrChange w:id="458" w:author="H.J. Banken" w:date="2012-01-18T15:54:00Z">
            <w:rPr>
              <w:lang w:val="nl-NL"/>
            </w:rPr>
          </w:rPrChange>
        </w:rPr>
        <w:t xml:space="preserve"> en afgespeeld.</w:t>
      </w:r>
    </w:p>
    <w:p w14:paraId="51080B9C" w14:textId="4515D5A3" w:rsidR="000C3B3F" w:rsidRPr="003C159E" w:rsidRDefault="000C3B3F" w:rsidP="003C159E">
      <w:pPr>
        <w:pStyle w:val="Heading2"/>
        <w:rPr>
          <w:rPrChange w:id="459" w:author="H.J. Banken" w:date="2012-01-18T15:54:00Z">
            <w:rPr/>
          </w:rPrChange>
        </w:rPr>
        <w:pPrChange w:id="460" w:author="H.J. Banken" w:date="2012-01-18T15:51:00Z">
          <w:pPr>
            <w:pStyle w:val="Heading3"/>
          </w:pPr>
        </w:pPrChange>
      </w:pPr>
      <w:bookmarkStart w:id="461" w:name="_Toc188520975"/>
      <w:bookmarkStart w:id="462" w:name="_Toc188527745"/>
      <w:r w:rsidRPr="003C159E">
        <w:rPr>
          <w:rPrChange w:id="463" w:author="H.J. Banken" w:date="2012-01-18T15:54:00Z">
            <w:rPr/>
          </w:rPrChange>
        </w:rPr>
        <w:t>Library</w:t>
      </w:r>
      <w:r w:rsidR="00482C3D" w:rsidRPr="003C159E">
        <w:rPr>
          <w:rPrChange w:id="464" w:author="H.J. Banken" w:date="2012-01-18T15:54:00Z">
            <w:rPr/>
          </w:rPrChange>
        </w:rPr>
        <w:t xml:space="preserve"> </w:t>
      </w:r>
      <w:r w:rsidRPr="003C159E">
        <w:rPr>
          <w:rPrChange w:id="465" w:author="H.J. Banken" w:date="2012-01-18T15:54:00Z">
            <w:rPr/>
          </w:rPrChange>
        </w:rPr>
        <w:t>Analyzer</w:t>
      </w:r>
      <w:bookmarkEnd w:id="461"/>
      <w:bookmarkEnd w:id="462"/>
    </w:p>
    <w:p w14:paraId="1556897A" w14:textId="47B9D08F" w:rsidR="000C3B3F" w:rsidRPr="003C159E" w:rsidRDefault="000C3B3F" w:rsidP="004836C4">
      <w:pPr>
        <w:jc w:val="both"/>
        <w:rPr>
          <w:lang w:val="nl-NL"/>
          <w:rPrChange w:id="466" w:author="H.J. Banken" w:date="2012-01-18T15:54:00Z">
            <w:rPr>
              <w:lang w:val="nl-NL"/>
            </w:rPr>
          </w:rPrChange>
        </w:rPr>
      </w:pPr>
      <w:r w:rsidRPr="003C159E">
        <w:rPr>
          <w:lang w:val="nl-NL"/>
          <w:rPrChange w:id="467" w:author="H.J. Banken" w:date="2012-01-18T15:54:00Z">
            <w:rPr>
              <w:lang w:val="nl-NL"/>
            </w:rPr>
          </w:rPrChange>
        </w:rPr>
        <w:t xml:space="preserve">Een gebruiker kan ook zijn eigen muziekbibliotheek laten analyseren. De gebruiker sleept dan de bestanden die geanalyseerd moeten worden in de webpagina. Vervolgens worden de bestanden </w:t>
      </w:r>
      <w:proofErr w:type="spellStart"/>
      <w:r w:rsidRPr="003C159E">
        <w:rPr>
          <w:lang w:val="nl-NL"/>
          <w:rPrChange w:id="468" w:author="H.J. Banken" w:date="2012-01-18T15:54:00Z">
            <w:rPr>
              <w:lang w:val="nl-NL"/>
            </w:rPr>
          </w:rPrChange>
        </w:rPr>
        <w:t>geupload</w:t>
      </w:r>
      <w:proofErr w:type="spellEnd"/>
      <w:r w:rsidRPr="003C159E">
        <w:rPr>
          <w:lang w:val="nl-NL"/>
          <w:rPrChange w:id="469" w:author="H.J. Banken" w:date="2012-01-18T15:54:00Z">
            <w:rPr>
              <w:lang w:val="nl-NL"/>
            </w:rPr>
          </w:rPrChange>
        </w:rPr>
        <w:t xml:space="preserve"> naar </w:t>
      </w:r>
      <w:proofErr w:type="spellStart"/>
      <w:r w:rsidRPr="003C159E">
        <w:rPr>
          <w:lang w:val="nl-NL"/>
          <w:rPrChange w:id="470" w:author="H.J. Banken" w:date="2012-01-18T15:54:00Z">
            <w:rPr>
              <w:lang w:val="nl-NL"/>
            </w:rPr>
          </w:rPrChange>
        </w:rPr>
        <w:t>EchoNest</w:t>
      </w:r>
      <w:proofErr w:type="spellEnd"/>
      <w:r w:rsidRPr="003C159E">
        <w:rPr>
          <w:lang w:val="nl-NL"/>
          <w:rPrChange w:id="471" w:author="H.J. Banken" w:date="2012-01-18T15:54:00Z">
            <w:rPr>
              <w:lang w:val="nl-NL"/>
            </w:rPr>
          </w:rPrChange>
        </w:rPr>
        <w:t xml:space="preserve"> en geanalyseerd. De geanalyseerde resultaten worden door ons neuraal </w:t>
      </w:r>
      <w:proofErr w:type="spellStart"/>
      <w:r w:rsidRPr="003C159E">
        <w:rPr>
          <w:lang w:val="nl-NL"/>
          <w:rPrChange w:id="472" w:author="H.J. Banken" w:date="2012-01-18T15:54:00Z">
            <w:rPr>
              <w:lang w:val="nl-NL"/>
            </w:rPr>
          </w:rPrChange>
        </w:rPr>
        <w:t>network</w:t>
      </w:r>
      <w:proofErr w:type="spellEnd"/>
      <w:r w:rsidR="002D4540" w:rsidRPr="003C159E">
        <w:rPr>
          <w:lang w:val="nl-NL"/>
          <w:rPrChange w:id="473" w:author="H.J. Banken" w:date="2012-01-18T15:54:00Z">
            <w:rPr>
              <w:lang w:val="nl-NL"/>
            </w:rPr>
          </w:rPrChange>
        </w:rPr>
        <w:t xml:space="preserve"> gehaald </w:t>
      </w:r>
      <w:r w:rsidRPr="003C159E">
        <w:rPr>
          <w:lang w:val="nl-NL"/>
          <w:rPrChange w:id="474" w:author="H.J. Banken" w:date="2012-01-18T15:54:00Z">
            <w:rPr>
              <w:lang w:val="nl-NL"/>
            </w:rPr>
          </w:rPrChange>
        </w:rPr>
        <w:t xml:space="preserve">en de </w:t>
      </w:r>
      <w:proofErr w:type="spellStart"/>
      <w:r w:rsidRPr="003C159E">
        <w:rPr>
          <w:lang w:val="nl-NL"/>
          <w:rPrChange w:id="475" w:author="H.J. Banken" w:date="2012-01-18T15:54:00Z">
            <w:rPr>
              <w:lang w:val="nl-NL"/>
            </w:rPr>
          </w:rPrChange>
        </w:rPr>
        <w:t>mood</w:t>
      </w:r>
      <w:proofErr w:type="spellEnd"/>
      <w:r w:rsidRPr="003C159E">
        <w:rPr>
          <w:lang w:val="nl-NL"/>
          <w:rPrChange w:id="476" w:author="H.J. Banken" w:date="2012-01-18T15:54:00Z">
            <w:rPr>
              <w:lang w:val="nl-NL"/>
            </w:rPr>
          </w:rPrChange>
        </w:rPr>
        <w:t xml:space="preserve"> die daaruit komt wordt, samen met wat andere informatie, opgeslagen in de database.</w:t>
      </w:r>
      <w:r w:rsidR="002D4540" w:rsidRPr="003C159E">
        <w:rPr>
          <w:lang w:val="nl-NL"/>
          <w:rPrChange w:id="477" w:author="H.J. Banken" w:date="2012-01-18T15:54:00Z">
            <w:rPr>
              <w:lang w:val="nl-NL"/>
            </w:rPr>
          </w:rPrChange>
        </w:rPr>
        <w:t xml:space="preserve"> In het vervolg kan de zojuist geanalyseerde muziek dus ook beluisterd worden in de </w:t>
      </w:r>
      <w:proofErr w:type="spellStart"/>
      <w:r w:rsidR="002D4540" w:rsidRPr="003C159E">
        <w:rPr>
          <w:lang w:val="nl-NL"/>
          <w:rPrChange w:id="478" w:author="H.J. Banken" w:date="2012-01-18T15:54:00Z">
            <w:rPr>
              <w:lang w:val="nl-NL"/>
            </w:rPr>
          </w:rPrChange>
        </w:rPr>
        <w:t>Mood</w:t>
      </w:r>
      <w:proofErr w:type="spellEnd"/>
      <w:r w:rsidR="00482C3D" w:rsidRPr="003C159E">
        <w:rPr>
          <w:lang w:val="nl-NL"/>
          <w:rPrChange w:id="479" w:author="H.J. Banken" w:date="2012-01-18T15:54:00Z">
            <w:rPr>
              <w:lang w:val="nl-NL"/>
            </w:rPr>
          </w:rPrChange>
        </w:rPr>
        <w:t xml:space="preserve"> </w:t>
      </w:r>
      <w:proofErr w:type="spellStart"/>
      <w:r w:rsidR="002D4540" w:rsidRPr="003C159E">
        <w:rPr>
          <w:lang w:val="nl-NL"/>
          <w:rPrChange w:id="480" w:author="H.J. Banken" w:date="2012-01-18T15:54:00Z">
            <w:rPr>
              <w:lang w:val="nl-NL"/>
            </w:rPr>
          </w:rPrChange>
        </w:rPr>
        <w:t>Selector</w:t>
      </w:r>
      <w:proofErr w:type="spellEnd"/>
      <w:r w:rsidR="002D4540" w:rsidRPr="003C159E">
        <w:rPr>
          <w:lang w:val="nl-NL"/>
          <w:rPrChange w:id="481" w:author="H.J. Banken" w:date="2012-01-18T15:54:00Z">
            <w:rPr>
              <w:lang w:val="nl-NL"/>
            </w:rPr>
          </w:rPrChange>
        </w:rPr>
        <w:t>.</w:t>
      </w:r>
    </w:p>
    <w:p w14:paraId="0759E6BF" w14:textId="162B9282" w:rsidR="002D4540" w:rsidRPr="003C159E" w:rsidRDefault="002D4540" w:rsidP="003C159E">
      <w:pPr>
        <w:pStyle w:val="Heading2"/>
        <w:rPr>
          <w:rPrChange w:id="482" w:author="H.J. Banken" w:date="2012-01-18T15:54:00Z">
            <w:rPr/>
          </w:rPrChange>
        </w:rPr>
        <w:pPrChange w:id="483" w:author="H.J. Banken" w:date="2012-01-18T15:51:00Z">
          <w:pPr>
            <w:pStyle w:val="Heading3"/>
          </w:pPr>
        </w:pPrChange>
      </w:pPr>
      <w:bookmarkStart w:id="484" w:name="_Toc188520976"/>
      <w:bookmarkStart w:id="485" w:name="_Toc188527746"/>
      <w:r w:rsidRPr="003C159E">
        <w:rPr>
          <w:rPrChange w:id="486" w:author="H.J. Banken" w:date="2012-01-18T15:54:00Z">
            <w:rPr/>
          </w:rPrChange>
        </w:rPr>
        <w:t>Training</w:t>
      </w:r>
      <w:r w:rsidR="00482C3D" w:rsidRPr="003C159E">
        <w:rPr>
          <w:rPrChange w:id="487" w:author="H.J. Banken" w:date="2012-01-18T15:54:00Z">
            <w:rPr/>
          </w:rPrChange>
        </w:rPr>
        <w:t xml:space="preserve"> </w:t>
      </w:r>
      <w:r w:rsidRPr="003C159E">
        <w:rPr>
          <w:rPrChange w:id="488" w:author="H.J. Banken" w:date="2012-01-18T15:54:00Z">
            <w:rPr/>
          </w:rPrChange>
        </w:rPr>
        <w:t>Tool</w:t>
      </w:r>
      <w:bookmarkEnd w:id="484"/>
      <w:bookmarkEnd w:id="485"/>
    </w:p>
    <w:p w14:paraId="623715BD" w14:textId="2B4C381A" w:rsidR="004F438D" w:rsidRPr="003C159E" w:rsidRDefault="002D4540" w:rsidP="004836C4">
      <w:pPr>
        <w:jc w:val="both"/>
        <w:rPr>
          <w:lang w:val="nl-NL"/>
          <w:rPrChange w:id="489" w:author="H.J. Banken" w:date="2012-01-18T15:54:00Z">
            <w:rPr>
              <w:lang w:val="nl-NL"/>
            </w:rPr>
          </w:rPrChange>
        </w:rPr>
      </w:pPr>
      <w:r w:rsidRPr="003C159E">
        <w:rPr>
          <w:lang w:val="nl-NL"/>
          <w:rPrChange w:id="490" w:author="H.J. Banken" w:date="2012-01-18T15:54:00Z">
            <w:rPr>
              <w:lang w:val="nl-NL"/>
            </w:rPr>
          </w:rPrChange>
        </w:rPr>
        <w:t xml:space="preserve">Het neurale </w:t>
      </w:r>
      <w:proofErr w:type="spellStart"/>
      <w:r w:rsidRPr="003C159E">
        <w:rPr>
          <w:lang w:val="nl-NL"/>
          <w:rPrChange w:id="491" w:author="H.J. Banken" w:date="2012-01-18T15:54:00Z">
            <w:rPr>
              <w:lang w:val="nl-NL"/>
            </w:rPr>
          </w:rPrChange>
        </w:rPr>
        <w:t>network</w:t>
      </w:r>
      <w:proofErr w:type="spellEnd"/>
      <w:r w:rsidRPr="003C159E">
        <w:rPr>
          <w:lang w:val="nl-NL"/>
          <w:rPrChange w:id="492" w:author="H.J. Banken" w:date="2012-01-18T15:54:00Z">
            <w:rPr>
              <w:lang w:val="nl-NL"/>
            </w:rPr>
          </w:rPrChange>
        </w:rPr>
        <w:t xml:space="preserve"> moet getraind worden met voorbeelden: een </w:t>
      </w:r>
      <w:proofErr w:type="spellStart"/>
      <w:r w:rsidRPr="003C159E">
        <w:rPr>
          <w:lang w:val="nl-NL"/>
          <w:rPrChange w:id="493" w:author="H.J. Banken" w:date="2012-01-18T15:54:00Z">
            <w:rPr>
              <w:lang w:val="nl-NL"/>
            </w:rPr>
          </w:rPrChange>
        </w:rPr>
        <w:t>trainingset</w:t>
      </w:r>
      <w:proofErr w:type="spellEnd"/>
      <w:r w:rsidRPr="003C159E">
        <w:rPr>
          <w:lang w:val="nl-NL"/>
          <w:rPrChange w:id="494" w:author="H.J. Banken" w:date="2012-01-18T15:54:00Z">
            <w:rPr>
              <w:lang w:val="nl-NL"/>
            </w:rPr>
          </w:rPrChange>
        </w:rPr>
        <w:t xml:space="preserve">. Deze </w:t>
      </w:r>
      <w:proofErr w:type="spellStart"/>
      <w:r w:rsidRPr="003C159E">
        <w:rPr>
          <w:lang w:val="nl-NL"/>
          <w:rPrChange w:id="495" w:author="H.J. Banken" w:date="2012-01-18T15:54:00Z">
            <w:rPr>
              <w:lang w:val="nl-NL"/>
            </w:rPr>
          </w:rPrChange>
        </w:rPr>
        <w:t>trainingset</w:t>
      </w:r>
      <w:proofErr w:type="spellEnd"/>
      <w:r w:rsidRPr="003C159E">
        <w:rPr>
          <w:lang w:val="nl-NL"/>
          <w:rPrChange w:id="496" w:author="H.J. Banken" w:date="2012-01-18T15:54:00Z">
            <w:rPr>
              <w:lang w:val="nl-NL"/>
            </w:rPr>
          </w:rPrChange>
        </w:rPr>
        <w:t xml:space="preserve"> gaan we zelf maken door voor een aantal nummers handmatig de </w:t>
      </w:r>
      <w:proofErr w:type="spellStart"/>
      <w:r w:rsidRPr="003C159E">
        <w:rPr>
          <w:lang w:val="nl-NL"/>
          <w:rPrChange w:id="497" w:author="H.J. Banken" w:date="2012-01-18T15:54:00Z">
            <w:rPr>
              <w:lang w:val="nl-NL"/>
            </w:rPr>
          </w:rPrChange>
        </w:rPr>
        <w:t>mood</w:t>
      </w:r>
      <w:proofErr w:type="spellEnd"/>
      <w:r w:rsidRPr="003C159E">
        <w:rPr>
          <w:lang w:val="nl-NL"/>
          <w:rPrChange w:id="498" w:author="H.J. Banken" w:date="2012-01-18T15:54:00Z">
            <w:rPr>
              <w:lang w:val="nl-NL"/>
            </w:rPr>
          </w:rPrChange>
        </w:rPr>
        <w:t xml:space="preserve"> ervan aan te geven. Hiervoor is een pagina gemaakt waar steeds een liedje van </w:t>
      </w:r>
      <w:proofErr w:type="spellStart"/>
      <w:r w:rsidRPr="003C159E">
        <w:rPr>
          <w:lang w:val="nl-NL"/>
          <w:rPrChange w:id="499" w:author="H.J. Banken" w:date="2012-01-18T15:54:00Z">
            <w:rPr>
              <w:lang w:val="nl-NL"/>
            </w:rPr>
          </w:rPrChange>
        </w:rPr>
        <w:t>youtube</w:t>
      </w:r>
      <w:proofErr w:type="spellEnd"/>
      <w:r w:rsidRPr="003C159E">
        <w:rPr>
          <w:lang w:val="nl-NL"/>
          <w:rPrChange w:id="500" w:author="H.J. Banken" w:date="2012-01-18T15:54:00Z">
            <w:rPr>
              <w:lang w:val="nl-NL"/>
            </w:rPr>
          </w:rPrChange>
        </w:rPr>
        <w:t xml:space="preserve"> wordt ge-</w:t>
      </w:r>
      <w:proofErr w:type="spellStart"/>
      <w:r w:rsidRPr="003C159E">
        <w:rPr>
          <w:lang w:val="nl-NL"/>
          <w:rPrChange w:id="501" w:author="H.J. Banken" w:date="2012-01-18T15:54:00Z">
            <w:rPr>
              <w:lang w:val="nl-NL"/>
            </w:rPr>
          </w:rPrChange>
        </w:rPr>
        <w:t>embed</w:t>
      </w:r>
      <w:proofErr w:type="spellEnd"/>
      <w:r w:rsidRPr="003C159E">
        <w:rPr>
          <w:lang w:val="nl-NL"/>
          <w:rPrChange w:id="502" w:author="H.J. Banken" w:date="2012-01-18T15:54:00Z">
            <w:rPr>
              <w:lang w:val="nl-NL"/>
            </w:rPr>
          </w:rPrChange>
        </w:rPr>
        <w:t xml:space="preserve">, waarvoor dan een </w:t>
      </w:r>
      <w:proofErr w:type="spellStart"/>
      <w:r w:rsidRPr="003C159E">
        <w:rPr>
          <w:lang w:val="nl-NL"/>
          <w:rPrChange w:id="503" w:author="H.J. Banken" w:date="2012-01-18T15:54:00Z">
            <w:rPr>
              <w:lang w:val="nl-NL"/>
            </w:rPr>
          </w:rPrChange>
        </w:rPr>
        <w:t>mood</w:t>
      </w:r>
      <w:proofErr w:type="spellEnd"/>
      <w:r w:rsidRPr="003C159E">
        <w:rPr>
          <w:lang w:val="nl-NL"/>
          <w:rPrChange w:id="504" w:author="H.J. Banken" w:date="2012-01-18T15:54:00Z">
            <w:rPr>
              <w:lang w:val="nl-NL"/>
            </w:rPr>
          </w:rPrChange>
        </w:rPr>
        <w:t xml:space="preserve"> aangegeven kan worden</w:t>
      </w:r>
      <w:r w:rsidR="00482C3D" w:rsidRPr="003C159E">
        <w:rPr>
          <w:lang w:val="nl-NL"/>
          <w:rPrChange w:id="505" w:author="H.J. Banken" w:date="2012-01-18T15:54:00Z">
            <w:rPr>
              <w:lang w:val="nl-NL"/>
            </w:rPr>
          </w:rPrChange>
        </w:rPr>
        <w:t xml:space="preserve"> door middel van het klikken op buttons met </w:t>
      </w:r>
      <w:proofErr w:type="spellStart"/>
      <w:r w:rsidR="00482C3D" w:rsidRPr="003C159E">
        <w:rPr>
          <w:lang w:val="nl-NL"/>
          <w:rPrChange w:id="506" w:author="H.J. Banken" w:date="2012-01-18T15:54:00Z">
            <w:rPr>
              <w:lang w:val="nl-NL"/>
            </w:rPr>
          </w:rPrChange>
        </w:rPr>
        <w:t>moods</w:t>
      </w:r>
      <w:proofErr w:type="spellEnd"/>
      <w:r w:rsidR="00482C3D" w:rsidRPr="003C159E">
        <w:rPr>
          <w:lang w:val="nl-NL"/>
          <w:rPrChange w:id="507" w:author="H.J. Banken" w:date="2012-01-18T15:54:00Z">
            <w:rPr>
              <w:lang w:val="nl-NL"/>
            </w:rPr>
          </w:rPrChange>
        </w:rPr>
        <w:t xml:space="preserve"> erop</w:t>
      </w:r>
      <w:r w:rsidRPr="003C159E">
        <w:rPr>
          <w:lang w:val="nl-NL"/>
          <w:rPrChange w:id="508" w:author="H.J. Banken" w:date="2012-01-18T15:54:00Z">
            <w:rPr>
              <w:lang w:val="nl-NL"/>
            </w:rPr>
          </w:rPrChange>
        </w:rPr>
        <w:t xml:space="preserve">. Uit deze resultaten wordt een training- en een test set gehaald, met de </w:t>
      </w:r>
      <w:proofErr w:type="spellStart"/>
      <w:r w:rsidRPr="003C159E">
        <w:rPr>
          <w:lang w:val="nl-NL"/>
          <w:rPrChange w:id="509" w:author="H.J. Banken" w:date="2012-01-18T15:54:00Z">
            <w:rPr>
              <w:lang w:val="nl-NL"/>
            </w:rPr>
          </w:rPrChange>
        </w:rPr>
        <w:t>trainingset</w:t>
      </w:r>
      <w:proofErr w:type="spellEnd"/>
      <w:r w:rsidRPr="003C159E">
        <w:rPr>
          <w:lang w:val="nl-NL"/>
          <w:rPrChange w:id="510" w:author="H.J. Banken" w:date="2012-01-18T15:54:00Z">
            <w:rPr>
              <w:lang w:val="nl-NL"/>
            </w:rPr>
          </w:rPrChange>
        </w:rPr>
        <w:t xml:space="preserve"> wordt het </w:t>
      </w:r>
      <w:proofErr w:type="spellStart"/>
      <w:r w:rsidRPr="003C159E">
        <w:rPr>
          <w:lang w:val="nl-NL"/>
          <w:rPrChange w:id="511" w:author="H.J. Banken" w:date="2012-01-18T15:54:00Z">
            <w:rPr>
              <w:lang w:val="nl-NL"/>
            </w:rPr>
          </w:rPrChange>
        </w:rPr>
        <w:t>network</w:t>
      </w:r>
      <w:proofErr w:type="spellEnd"/>
      <w:r w:rsidRPr="003C159E">
        <w:rPr>
          <w:lang w:val="nl-NL"/>
          <w:rPrChange w:id="512" w:author="H.J. Banken" w:date="2012-01-18T15:54:00Z">
            <w:rPr>
              <w:lang w:val="nl-NL"/>
            </w:rPr>
          </w:rPrChange>
        </w:rPr>
        <w:t xml:space="preserve"> </w:t>
      </w:r>
      <w:proofErr w:type="spellStart"/>
      <w:r w:rsidRPr="003C159E">
        <w:rPr>
          <w:lang w:val="nl-NL"/>
          <w:rPrChange w:id="513" w:author="H.J. Banken" w:date="2012-01-18T15:54:00Z">
            <w:rPr>
              <w:lang w:val="nl-NL"/>
            </w:rPr>
          </w:rPrChange>
        </w:rPr>
        <w:t>getrained</w:t>
      </w:r>
      <w:proofErr w:type="spellEnd"/>
      <w:r w:rsidRPr="003C159E">
        <w:rPr>
          <w:lang w:val="nl-NL"/>
          <w:rPrChange w:id="514" w:author="H.J. Banken" w:date="2012-01-18T15:54:00Z">
            <w:rPr>
              <w:lang w:val="nl-NL"/>
            </w:rPr>
          </w:rPrChange>
        </w:rPr>
        <w:t xml:space="preserve">, en met de </w:t>
      </w:r>
      <w:proofErr w:type="spellStart"/>
      <w:r w:rsidRPr="003C159E">
        <w:rPr>
          <w:lang w:val="nl-NL"/>
          <w:rPrChange w:id="515" w:author="H.J. Banken" w:date="2012-01-18T15:54:00Z">
            <w:rPr>
              <w:lang w:val="nl-NL"/>
            </w:rPr>
          </w:rPrChange>
        </w:rPr>
        <w:t>testset</w:t>
      </w:r>
      <w:proofErr w:type="spellEnd"/>
      <w:r w:rsidRPr="003C159E">
        <w:rPr>
          <w:lang w:val="nl-NL"/>
          <w:rPrChange w:id="516" w:author="H.J. Banken" w:date="2012-01-18T15:54:00Z">
            <w:rPr>
              <w:lang w:val="nl-NL"/>
            </w:rPr>
          </w:rPrChange>
        </w:rPr>
        <w:t xml:space="preserve"> worden de resultaten getest. </w:t>
      </w:r>
      <w:r w:rsidR="00482C3D" w:rsidRPr="003C159E">
        <w:rPr>
          <w:lang w:val="nl-NL"/>
          <w:rPrChange w:id="517" w:author="H.J. Banken" w:date="2012-01-18T15:54:00Z">
            <w:rPr>
              <w:lang w:val="nl-NL"/>
            </w:rPr>
          </w:rPrChange>
        </w:rPr>
        <w:t>Deze tool wordt in principe alleen door ons gebruikt</w:t>
      </w:r>
      <w:r w:rsidR="00711A59" w:rsidRPr="003C159E">
        <w:rPr>
          <w:lang w:val="nl-NL"/>
          <w:rPrChange w:id="518" w:author="H.J. Banken" w:date="2012-01-18T15:54:00Z">
            <w:rPr>
              <w:lang w:val="nl-NL"/>
            </w:rPr>
          </w:rPrChange>
        </w:rPr>
        <w:t xml:space="preserve"> en niet door de eindgebruiker</w:t>
      </w:r>
      <w:r w:rsidR="00482C3D" w:rsidRPr="003C159E">
        <w:rPr>
          <w:lang w:val="nl-NL"/>
          <w:rPrChange w:id="519" w:author="H.J. Banken" w:date="2012-01-18T15:54:00Z">
            <w:rPr>
              <w:lang w:val="nl-NL"/>
            </w:rPr>
          </w:rPrChange>
        </w:rPr>
        <w:t>.</w:t>
      </w:r>
    </w:p>
    <w:p w14:paraId="515A728D" w14:textId="66F312F8" w:rsidR="004F438D" w:rsidRPr="003C159E" w:rsidRDefault="00482C3D" w:rsidP="003C159E">
      <w:pPr>
        <w:pStyle w:val="Heading2"/>
        <w:rPr>
          <w:rPrChange w:id="520" w:author="H.J. Banken" w:date="2012-01-18T15:54:00Z">
            <w:rPr/>
          </w:rPrChange>
        </w:rPr>
        <w:pPrChange w:id="521" w:author="H.J. Banken" w:date="2012-01-18T15:51:00Z">
          <w:pPr>
            <w:pStyle w:val="Heading3"/>
          </w:pPr>
        </w:pPrChange>
      </w:pPr>
      <w:bookmarkStart w:id="522" w:name="_Toc188520977"/>
      <w:bookmarkStart w:id="523" w:name="_Toc188527747"/>
      <w:r w:rsidRPr="003C159E">
        <w:rPr>
          <w:rPrChange w:id="524" w:author="H.J. Banken" w:date="2012-01-18T15:54:00Z">
            <w:rPr/>
          </w:rPrChange>
        </w:rPr>
        <w:t>Network Trainer</w:t>
      </w:r>
      <w:bookmarkEnd w:id="522"/>
      <w:bookmarkEnd w:id="523"/>
    </w:p>
    <w:p w14:paraId="1C66E12B" w14:textId="5080EC9E" w:rsidR="00482C3D" w:rsidRPr="003C159E" w:rsidRDefault="00482C3D" w:rsidP="004836C4">
      <w:pPr>
        <w:jc w:val="both"/>
        <w:rPr>
          <w:lang w:val="nl-NL"/>
          <w:rPrChange w:id="525" w:author="H.J. Banken" w:date="2012-01-18T15:54:00Z">
            <w:rPr>
              <w:lang w:val="nl-NL"/>
            </w:rPr>
          </w:rPrChange>
        </w:rPr>
      </w:pPr>
      <w:r w:rsidRPr="003C159E">
        <w:rPr>
          <w:lang w:val="nl-NL"/>
          <w:rPrChange w:id="526" w:author="H.J. Banken" w:date="2012-01-18T15:54:00Z">
            <w:rPr>
              <w:lang w:val="nl-NL"/>
            </w:rPr>
          </w:rPrChange>
        </w:rPr>
        <w:t xml:space="preserve">De Network Trainer traint het </w:t>
      </w:r>
      <w:proofErr w:type="spellStart"/>
      <w:r w:rsidRPr="003C159E">
        <w:rPr>
          <w:lang w:val="nl-NL"/>
          <w:rPrChange w:id="527" w:author="H.J. Banken" w:date="2012-01-18T15:54:00Z">
            <w:rPr>
              <w:lang w:val="nl-NL"/>
            </w:rPr>
          </w:rPrChange>
        </w:rPr>
        <w:t>network</w:t>
      </w:r>
      <w:proofErr w:type="spellEnd"/>
      <w:r w:rsidRPr="003C159E">
        <w:rPr>
          <w:lang w:val="nl-NL"/>
          <w:rPrChange w:id="528" w:author="H.J. Banken" w:date="2012-01-18T15:54:00Z">
            <w:rPr>
              <w:lang w:val="nl-NL"/>
            </w:rPr>
          </w:rPrChange>
        </w:rPr>
        <w:t xml:space="preserve"> met de waarden die uit de Training Tool zijn gekomen. De training waarden worden uit de database gehaald. Na het trainen wordt er een JSON-representatie gemaakt van het netwerk en opgeslagen in een tekst bestandje. Dat bestandje wordt dan bij de </w:t>
      </w:r>
      <w:proofErr w:type="spellStart"/>
      <w:r w:rsidRPr="003C159E">
        <w:rPr>
          <w:lang w:val="nl-NL"/>
          <w:rPrChange w:id="529" w:author="H.J. Banken" w:date="2012-01-18T15:54:00Z">
            <w:rPr>
              <w:lang w:val="nl-NL"/>
            </w:rPr>
          </w:rPrChange>
        </w:rPr>
        <w:t>Mood</w:t>
      </w:r>
      <w:proofErr w:type="spellEnd"/>
      <w:r w:rsidRPr="003C159E">
        <w:rPr>
          <w:lang w:val="nl-NL"/>
          <w:rPrChange w:id="530" w:author="H.J. Banken" w:date="2012-01-18T15:54:00Z">
            <w:rPr>
              <w:lang w:val="nl-NL"/>
            </w:rPr>
          </w:rPrChange>
        </w:rPr>
        <w:t xml:space="preserve"> </w:t>
      </w:r>
      <w:proofErr w:type="spellStart"/>
      <w:r w:rsidRPr="003C159E">
        <w:rPr>
          <w:lang w:val="nl-NL"/>
          <w:rPrChange w:id="531" w:author="H.J. Banken" w:date="2012-01-18T15:54:00Z">
            <w:rPr>
              <w:lang w:val="nl-NL"/>
            </w:rPr>
          </w:rPrChange>
        </w:rPr>
        <w:t>Selector</w:t>
      </w:r>
      <w:proofErr w:type="spellEnd"/>
      <w:r w:rsidRPr="003C159E">
        <w:rPr>
          <w:lang w:val="nl-NL"/>
          <w:rPrChange w:id="532" w:author="H.J. Banken" w:date="2012-01-18T15:54:00Z">
            <w:rPr>
              <w:lang w:val="nl-NL"/>
            </w:rPr>
          </w:rPrChange>
        </w:rPr>
        <w:t xml:space="preserve"> weer ingeladen. </w:t>
      </w:r>
      <w:r w:rsidR="00711A59" w:rsidRPr="003C159E">
        <w:rPr>
          <w:lang w:val="nl-NL"/>
          <w:rPrChange w:id="533" w:author="H.J. Banken" w:date="2012-01-18T15:54:00Z">
            <w:rPr>
              <w:lang w:val="nl-NL"/>
            </w:rPr>
          </w:rPrChange>
        </w:rPr>
        <w:t>Deze tool wordt in principe ook alleen door ons gebruikt en niet door de eindgebruiker.</w:t>
      </w:r>
    </w:p>
    <w:p w14:paraId="4674CB56" w14:textId="77777777" w:rsidR="00604DC9" w:rsidRDefault="00604DC9">
      <w:pPr>
        <w:rPr>
          <w:ins w:id="534" w:author="H.J. Banken" w:date="2012-01-18T17:39:00Z"/>
          <w:rFonts w:asciiTheme="majorHAnsi" w:eastAsiaTheme="majorEastAsia" w:hAnsiTheme="majorHAnsi" w:cstheme="majorBidi"/>
          <w:b/>
          <w:bCs/>
          <w:color w:val="345A8A" w:themeColor="accent1" w:themeShade="B5"/>
          <w:sz w:val="32"/>
          <w:szCs w:val="32"/>
        </w:rPr>
      </w:pPr>
      <w:bookmarkStart w:id="535" w:name="_Toc188520978"/>
      <w:ins w:id="536" w:author="H.J. Banken" w:date="2012-01-18T17:39:00Z">
        <w:r>
          <w:br w:type="page"/>
        </w:r>
        <w:bookmarkStart w:id="537" w:name="_GoBack"/>
        <w:bookmarkEnd w:id="537"/>
      </w:ins>
    </w:p>
    <w:p w14:paraId="68AFF3E8" w14:textId="6EC99562" w:rsidR="00BE5AA9" w:rsidRPr="003C159E" w:rsidRDefault="00BE5AA9" w:rsidP="00604DC9">
      <w:pPr>
        <w:pStyle w:val="Heading1"/>
        <w:rPr>
          <w:rPrChange w:id="538" w:author="H.J. Banken" w:date="2012-01-18T15:54:00Z">
            <w:rPr/>
          </w:rPrChange>
        </w:rPr>
        <w:pPrChange w:id="539" w:author="H.J. Banken" w:date="2012-01-18T17:39:00Z">
          <w:pPr>
            <w:pStyle w:val="Heading2"/>
          </w:pPr>
        </w:pPrChange>
      </w:pPr>
      <w:bookmarkStart w:id="540" w:name="_Toc188527748"/>
      <w:r w:rsidRPr="003C159E">
        <w:rPr>
          <w:rPrChange w:id="541" w:author="H.J. Banken" w:date="2012-01-18T15:54:00Z">
            <w:rPr/>
          </w:rPrChange>
        </w:rPr>
        <w:t>Planning</w:t>
      </w:r>
      <w:bookmarkEnd w:id="535"/>
      <w:bookmarkEnd w:id="540"/>
    </w:p>
    <w:p w14:paraId="412CFD8C" w14:textId="28D8186C" w:rsidR="00BE5AA9" w:rsidRPr="003C159E" w:rsidRDefault="00BE5AA9" w:rsidP="004836C4">
      <w:pPr>
        <w:jc w:val="both"/>
        <w:rPr>
          <w:lang w:val="nl-NL"/>
          <w:rPrChange w:id="542" w:author="H.J. Banken" w:date="2012-01-18T15:54:00Z">
            <w:rPr>
              <w:lang w:val="nl-NL"/>
            </w:rPr>
          </w:rPrChange>
        </w:rPr>
      </w:pPr>
      <w:r w:rsidRPr="003C159E">
        <w:rPr>
          <w:lang w:val="nl-NL"/>
          <w:rPrChange w:id="543" w:author="H.J. Banken" w:date="2012-01-18T15:54:00Z">
            <w:rPr>
              <w:lang w:val="nl-NL"/>
            </w:rPr>
          </w:rPrChange>
        </w:rPr>
        <w:t xml:space="preserve">In de eerste sprint is </w:t>
      </w:r>
      <w:r w:rsidR="002E2170" w:rsidRPr="003C159E">
        <w:rPr>
          <w:lang w:val="nl-NL"/>
          <w:rPrChange w:id="544" w:author="H.J. Banken" w:date="2012-01-18T15:54:00Z">
            <w:rPr>
              <w:lang w:val="nl-NL"/>
            </w:rPr>
          </w:rPrChange>
        </w:rPr>
        <w:t>er e</w:t>
      </w:r>
      <w:r w:rsidRPr="003C159E">
        <w:rPr>
          <w:lang w:val="nl-NL"/>
          <w:rPrChange w:id="545" w:author="H.J. Banken" w:date="2012-01-18T15:54:00Z">
            <w:rPr>
              <w:lang w:val="nl-NL"/>
            </w:rPr>
          </w:rPrChange>
        </w:rPr>
        <w:t xml:space="preserve">en analyse gemaakt van welke databronnen er beschikbaar zijn en hoe deze te gebruiken zijn om een nieuwe applicatie te maken. </w:t>
      </w:r>
      <w:r w:rsidR="002E2170" w:rsidRPr="003C159E">
        <w:rPr>
          <w:lang w:val="nl-NL"/>
          <w:rPrChange w:id="546" w:author="H.J. Banken" w:date="2012-01-18T15:54:00Z">
            <w:rPr>
              <w:lang w:val="nl-NL"/>
            </w:rPr>
          </w:rPrChange>
        </w:rPr>
        <w:t xml:space="preserve">Er is een start gemaakt met de implementatie en het </w:t>
      </w:r>
      <w:proofErr w:type="spellStart"/>
      <w:r w:rsidR="002E2170" w:rsidRPr="003C159E">
        <w:rPr>
          <w:lang w:val="nl-NL"/>
          <w:rPrChange w:id="547" w:author="H.J. Banken" w:date="2012-01-18T15:54:00Z">
            <w:rPr>
              <w:lang w:val="nl-NL"/>
            </w:rPr>
          </w:rPrChange>
        </w:rPr>
        <w:t>framework</w:t>
      </w:r>
      <w:proofErr w:type="spellEnd"/>
      <w:r w:rsidR="002E2170" w:rsidRPr="003C159E">
        <w:rPr>
          <w:lang w:val="nl-NL"/>
          <w:rPrChange w:id="548" w:author="H.J. Banken" w:date="2012-01-18T15:54:00Z">
            <w:rPr>
              <w:lang w:val="nl-NL"/>
            </w:rPr>
          </w:rPrChange>
        </w:rPr>
        <w:t xml:space="preserve"> voor </w:t>
      </w:r>
      <w:r w:rsidR="005F2E47" w:rsidRPr="003C159E">
        <w:rPr>
          <w:lang w:val="nl-NL"/>
          <w:rPrChange w:id="549" w:author="H.J. Banken" w:date="2012-01-18T15:54:00Z">
            <w:rPr>
              <w:lang w:val="nl-NL"/>
            </w:rPr>
          </w:rPrChange>
        </w:rPr>
        <w:t>d</w:t>
      </w:r>
      <w:r w:rsidR="002E2170" w:rsidRPr="003C159E">
        <w:rPr>
          <w:lang w:val="nl-NL"/>
          <w:rPrChange w:id="550" w:author="H.J. Banken" w:date="2012-01-18T15:54:00Z">
            <w:rPr>
              <w:lang w:val="nl-NL"/>
            </w:rPr>
          </w:rPrChange>
        </w:rPr>
        <w:t>e applicatie staat.</w:t>
      </w:r>
    </w:p>
    <w:p w14:paraId="7494C0EE" w14:textId="0E3EEFD0" w:rsidR="00994C9F" w:rsidRPr="003C159E" w:rsidRDefault="00994C9F" w:rsidP="003C159E">
      <w:pPr>
        <w:pStyle w:val="Heading3"/>
        <w:rPr>
          <w:rPrChange w:id="551" w:author="H.J. Banken" w:date="2012-01-18T15:54:00Z">
            <w:rPr/>
          </w:rPrChange>
        </w:rPr>
        <w:pPrChange w:id="552" w:author="H.J. Banken" w:date="2012-01-18T15:52:00Z">
          <w:pPr>
            <w:pStyle w:val="Heading3"/>
          </w:pPr>
        </w:pPrChange>
      </w:pPr>
      <w:bookmarkStart w:id="553" w:name="_Toc188520979"/>
      <w:bookmarkStart w:id="554" w:name="_Toc188527749"/>
      <w:r w:rsidRPr="003C159E">
        <w:rPr>
          <w:rPrChange w:id="555" w:author="H.J. Banken" w:date="2012-01-18T15:54:00Z">
            <w:rPr/>
          </w:rPrChange>
        </w:rPr>
        <w:t>Sprint 2</w:t>
      </w:r>
      <w:bookmarkEnd w:id="553"/>
      <w:bookmarkEnd w:id="554"/>
    </w:p>
    <w:p w14:paraId="533AB502" w14:textId="560F68CA" w:rsidR="00994C9F" w:rsidRPr="003C159E" w:rsidRDefault="00994C9F" w:rsidP="004836C4">
      <w:pPr>
        <w:jc w:val="both"/>
        <w:rPr>
          <w:lang w:val="nl-NL"/>
          <w:rPrChange w:id="556" w:author="H.J. Banken" w:date="2012-01-18T15:54:00Z">
            <w:rPr>
              <w:lang w:val="nl-NL"/>
            </w:rPr>
          </w:rPrChange>
        </w:rPr>
      </w:pPr>
      <w:r w:rsidRPr="003C159E">
        <w:rPr>
          <w:lang w:val="nl-NL"/>
          <w:rPrChange w:id="557" w:author="H.J. Banken" w:date="2012-01-18T15:54:00Z">
            <w:rPr>
              <w:lang w:val="nl-NL"/>
            </w:rPr>
          </w:rPrChange>
        </w:rPr>
        <w:t>In sprint twee is er een neuraal</w:t>
      </w:r>
      <w:r w:rsidR="005C22EA" w:rsidRPr="003C159E">
        <w:rPr>
          <w:lang w:val="nl-NL"/>
          <w:rPrChange w:id="558" w:author="H.J. Banken" w:date="2012-01-18T15:54:00Z">
            <w:rPr>
              <w:lang w:val="nl-NL"/>
            </w:rPr>
          </w:rPrChange>
        </w:rPr>
        <w:t xml:space="preserve"> </w:t>
      </w:r>
      <w:proofErr w:type="spellStart"/>
      <w:r w:rsidR="005C22EA" w:rsidRPr="003C159E">
        <w:rPr>
          <w:lang w:val="nl-NL"/>
          <w:rPrChange w:id="559" w:author="H.J. Banken" w:date="2012-01-18T15:54:00Z">
            <w:rPr>
              <w:lang w:val="nl-NL"/>
            </w:rPr>
          </w:rPrChange>
        </w:rPr>
        <w:t>network</w:t>
      </w:r>
      <w:proofErr w:type="spellEnd"/>
      <w:r w:rsidR="005C22EA" w:rsidRPr="003C159E">
        <w:rPr>
          <w:lang w:val="nl-NL"/>
          <w:rPrChange w:id="560" w:author="H.J. Banken" w:date="2012-01-18T15:54:00Z">
            <w:rPr>
              <w:lang w:val="nl-NL"/>
            </w:rPr>
          </w:rPrChange>
        </w:rPr>
        <w:t xml:space="preserve"> uitgekozen om mee te werken. Het is een gebruiksvriendelijke javascript implementatie die met eenvoudige functies </w:t>
      </w:r>
      <w:proofErr w:type="spellStart"/>
      <w:r w:rsidR="005C22EA" w:rsidRPr="003C159E">
        <w:rPr>
          <w:lang w:val="nl-NL"/>
          <w:rPrChange w:id="561" w:author="H.J. Banken" w:date="2012-01-18T15:54:00Z">
            <w:rPr>
              <w:lang w:val="nl-NL"/>
            </w:rPr>
          </w:rPrChange>
        </w:rPr>
        <w:t>getrained</w:t>
      </w:r>
      <w:proofErr w:type="spellEnd"/>
      <w:r w:rsidR="005C22EA" w:rsidRPr="003C159E">
        <w:rPr>
          <w:lang w:val="nl-NL"/>
          <w:rPrChange w:id="562" w:author="H.J. Banken" w:date="2012-01-18T15:54:00Z">
            <w:rPr>
              <w:lang w:val="nl-NL"/>
            </w:rPr>
          </w:rPrChange>
        </w:rPr>
        <w:t xml:space="preserve"> kan worden. Er is een database opgezet met daarin de </w:t>
      </w:r>
      <w:proofErr w:type="spellStart"/>
      <w:r w:rsidR="005C22EA" w:rsidRPr="003C159E">
        <w:rPr>
          <w:lang w:val="nl-NL"/>
          <w:rPrChange w:id="563" w:author="H.J. Banken" w:date="2012-01-18T15:54:00Z">
            <w:rPr>
              <w:lang w:val="nl-NL"/>
            </w:rPr>
          </w:rPrChange>
        </w:rPr>
        <w:t>spotify</w:t>
      </w:r>
      <w:proofErr w:type="spellEnd"/>
      <w:r w:rsidR="005C22EA" w:rsidRPr="003C159E">
        <w:rPr>
          <w:lang w:val="nl-NL"/>
          <w:rPrChange w:id="564" w:author="H.J. Banken" w:date="2012-01-18T15:54:00Z">
            <w:rPr>
              <w:lang w:val="nl-NL"/>
            </w:rPr>
          </w:rPrChange>
        </w:rPr>
        <w:t xml:space="preserve"> </w:t>
      </w:r>
      <w:proofErr w:type="spellStart"/>
      <w:r w:rsidR="005C22EA" w:rsidRPr="003C159E">
        <w:rPr>
          <w:lang w:val="nl-NL"/>
          <w:rPrChange w:id="565" w:author="H.J. Banken" w:date="2012-01-18T15:54:00Z">
            <w:rPr>
              <w:lang w:val="nl-NL"/>
            </w:rPr>
          </w:rPrChange>
        </w:rPr>
        <w:t>id’s</w:t>
      </w:r>
      <w:proofErr w:type="spellEnd"/>
      <w:r w:rsidR="005C22EA" w:rsidRPr="003C159E">
        <w:rPr>
          <w:lang w:val="nl-NL"/>
          <w:rPrChange w:id="566" w:author="H.J. Banken" w:date="2012-01-18T15:54:00Z">
            <w:rPr>
              <w:lang w:val="nl-NL"/>
            </w:rPr>
          </w:rPrChange>
        </w:rPr>
        <w:t xml:space="preserve"> en </w:t>
      </w:r>
      <w:proofErr w:type="spellStart"/>
      <w:r w:rsidR="005C22EA" w:rsidRPr="003C159E">
        <w:rPr>
          <w:lang w:val="nl-NL"/>
          <w:rPrChange w:id="567" w:author="H.J. Banken" w:date="2012-01-18T15:54:00Z">
            <w:rPr>
              <w:lang w:val="nl-NL"/>
            </w:rPr>
          </w:rPrChange>
        </w:rPr>
        <w:t>EchoNest</w:t>
      </w:r>
      <w:proofErr w:type="spellEnd"/>
      <w:r w:rsidR="005C22EA" w:rsidRPr="003C159E">
        <w:rPr>
          <w:lang w:val="nl-NL"/>
          <w:rPrChange w:id="568" w:author="H.J. Banken" w:date="2012-01-18T15:54:00Z">
            <w:rPr>
              <w:lang w:val="nl-NL"/>
            </w:rPr>
          </w:rPrChange>
        </w:rPr>
        <w:t xml:space="preserve"> </w:t>
      </w:r>
      <w:proofErr w:type="spellStart"/>
      <w:r w:rsidR="005C22EA" w:rsidRPr="003C159E">
        <w:rPr>
          <w:lang w:val="nl-NL"/>
          <w:rPrChange w:id="569" w:author="H.J. Banken" w:date="2012-01-18T15:54:00Z">
            <w:rPr>
              <w:lang w:val="nl-NL"/>
            </w:rPr>
          </w:rPrChange>
        </w:rPr>
        <w:t>id’s</w:t>
      </w:r>
      <w:proofErr w:type="spellEnd"/>
      <w:r w:rsidR="005C22EA" w:rsidRPr="003C159E">
        <w:rPr>
          <w:lang w:val="nl-NL"/>
          <w:rPrChange w:id="570" w:author="H.J. Banken" w:date="2012-01-18T15:54:00Z">
            <w:rPr>
              <w:lang w:val="nl-NL"/>
            </w:rPr>
          </w:rPrChange>
        </w:rPr>
        <w:t xml:space="preserve"> geanalyseerde nummers en de bijbehorende </w:t>
      </w:r>
      <w:proofErr w:type="spellStart"/>
      <w:r w:rsidR="005C22EA" w:rsidRPr="003C159E">
        <w:rPr>
          <w:lang w:val="nl-NL"/>
          <w:rPrChange w:id="571" w:author="H.J. Banken" w:date="2012-01-18T15:54:00Z">
            <w:rPr>
              <w:lang w:val="nl-NL"/>
            </w:rPr>
          </w:rPrChange>
        </w:rPr>
        <w:t>mood</w:t>
      </w:r>
      <w:proofErr w:type="spellEnd"/>
      <w:r w:rsidR="005C22EA" w:rsidRPr="003C159E">
        <w:rPr>
          <w:lang w:val="nl-NL"/>
          <w:rPrChange w:id="572" w:author="H.J. Banken" w:date="2012-01-18T15:54:00Z">
            <w:rPr>
              <w:lang w:val="nl-NL"/>
            </w:rPr>
          </w:rPrChange>
        </w:rPr>
        <w:t xml:space="preserve">. De front-end sites zijn zo goed als af: een gebruiker kan nu zijn muziekbibliotheek in de applicatie slepen en de nummers worden dan geanalyseerd door </w:t>
      </w:r>
      <w:proofErr w:type="spellStart"/>
      <w:r w:rsidR="005C22EA" w:rsidRPr="003C159E">
        <w:rPr>
          <w:lang w:val="nl-NL"/>
          <w:rPrChange w:id="573" w:author="H.J. Banken" w:date="2012-01-18T15:54:00Z">
            <w:rPr>
              <w:lang w:val="nl-NL"/>
            </w:rPr>
          </w:rPrChange>
        </w:rPr>
        <w:t>EchoNest</w:t>
      </w:r>
      <w:proofErr w:type="spellEnd"/>
      <w:r w:rsidR="005C22EA" w:rsidRPr="003C159E">
        <w:rPr>
          <w:lang w:val="nl-NL"/>
          <w:rPrChange w:id="574" w:author="H.J. Banken" w:date="2012-01-18T15:54:00Z">
            <w:rPr>
              <w:lang w:val="nl-NL"/>
            </w:rPr>
          </w:rPrChange>
        </w:rPr>
        <w:t>.</w:t>
      </w:r>
    </w:p>
    <w:p w14:paraId="6A40071E" w14:textId="355E0169" w:rsidR="005C22EA" w:rsidRPr="003C159E" w:rsidRDefault="005C22EA" w:rsidP="003C159E">
      <w:pPr>
        <w:pStyle w:val="Heading3"/>
        <w:rPr>
          <w:rPrChange w:id="575" w:author="H.J. Banken" w:date="2012-01-18T15:54:00Z">
            <w:rPr/>
          </w:rPrChange>
        </w:rPr>
        <w:pPrChange w:id="576" w:author="H.J. Banken" w:date="2012-01-18T15:52:00Z">
          <w:pPr>
            <w:pStyle w:val="Heading3"/>
          </w:pPr>
        </w:pPrChange>
      </w:pPr>
      <w:bookmarkStart w:id="577" w:name="_Toc188520980"/>
      <w:bookmarkStart w:id="578" w:name="_Toc188527750"/>
      <w:r w:rsidRPr="003C159E">
        <w:rPr>
          <w:rPrChange w:id="579" w:author="H.J. Banken" w:date="2012-01-18T15:54:00Z">
            <w:rPr/>
          </w:rPrChange>
        </w:rPr>
        <w:t>Sprint 3</w:t>
      </w:r>
      <w:bookmarkEnd w:id="577"/>
      <w:bookmarkEnd w:id="578"/>
    </w:p>
    <w:p w14:paraId="08693D12" w14:textId="51488DE8" w:rsidR="0042790A" w:rsidRPr="003C159E" w:rsidRDefault="005C22EA" w:rsidP="004836C4">
      <w:pPr>
        <w:jc w:val="both"/>
        <w:rPr>
          <w:lang w:val="nl-NL"/>
          <w:rPrChange w:id="580" w:author="H.J. Banken" w:date="2012-01-18T15:54:00Z">
            <w:rPr>
              <w:lang w:val="nl-NL"/>
            </w:rPr>
          </w:rPrChange>
        </w:rPr>
      </w:pPr>
      <w:r w:rsidRPr="003C159E">
        <w:rPr>
          <w:lang w:val="nl-NL"/>
          <w:rPrChange w:id="581" w:author="H.J. Banken" w:date="2012-01-18T15:54:00Z">
            <w:rPr>
              <w:lang w:val="nl-NL"/>
            </w:rPr>
          </w:rPrChange>
        </w:rPr>
        <w:t xml:space="preserve">De afzonderlijke onderdelen zijn af en functioneren. </w:t>
      </w:r>
      <w:r w:rsidR="006F58D7" w:rsidRPr="003C159E">
        <w:rPr>
          <w:lang w:val="nl-NL"/>
          <w:rPrChange w:id="582" w:author="H.J. Banken" w:date="2012-01-18T15:54:00Z">
            <w:rPr>
              <w:lang w:val="nl-NL"/>
            </w:rPr>
          </w:rPrChange>
        </w:rPr>
        <w:t>Het merendeel van de componenten is samengevoegd.</w:t>
      </w:r>
    </w:p>
    <w:p w14:paraId="066835AB" w14:textId="66DF82E9" w:rsidR="0042790A" w:rsidRPr="003C159E" w:rsidRDefault="0042790A" w:rsidP="003C159E">
      <w:pPr>
        <w:pStyle w:val="Heading3"/>
        <w:rPr>
          <w:rPrChange w:id="583" w:author="H.J. Banken" w:date="2012-01-18T15:54:00Z">
            <w:rPr/>
          </w:rPrChange>
        </w:rPr>
        <w:pPrChange w:id="584" w:author="H.J. Banken" w:date="2012-01-18T15:52:00Z">
          <w:pPr>
            <w:pStyle w:val="Heading3"/>
          </w:pPr>
        </w:pPrChange>
      </w:pPr>
      <w:bookmarkStart w:id="585" w:name="_Toc188520981"/>
      <w:bookmarkStart w:id="586" w:name="_Toc188527751"/>
      <w:r w:rsidRPr="003C159E">
        <w:rPr>
          <w:rPrChange w:id="587" w:author="H.J. Banken" w:date="2012-01-18T15:54:00Z">
            <w:rPr/>
          </w:rPrChange>
        </w:rPr>
        <w:t>Sprint 4</w:t>
      </w:r>
      <w:bookmarkEnd w:id="585"/>
      <w:bookmarkEnd w:id="586"/>
    </w:p>
    <w:p w14:paraId="65AA7B7A" w14:textId="77777777" w:rsidR="006F58D7" w:rsidRPr="003C159E" w:rsidRDefault="0042790A" w:rsidP="004836C4">
      <w:pPr>
        <w:jc w:val="both"/>
        <w:rPr>
          <w:lang w:val="nl-NL"/>
          <w:rPrChange w:id="588" w:author="H.J. Banken" w:date="2012-01-18T15:54:00Z">
            <w:rPr>
              <w:lang w:val="nl-NL"/>
            </w:rPr>
          </w:rPrChange>
        </w:rPr>
      </w:pPr>
      <w:r w:rsidRPr="003C159E">
        <w:rPr>
          <w:lang w:val="nl-NL"/>
          <w:rPrChange w:id="589" w:author="H.J. Banken" w:date="2012-01-18T15:54:00Z">
            <w:rPr>
              <w:lang w:val="nl-NL"/>
            </w:rPr>
          </w:rPrChange>
        </w:rPr>
        <w:t xml:space="preserve">In de laatste sprint worden de puntjes op de i gezet. </w:t>
      </w:r>
      <w:r w:rsidR="007F68D5" w:rsidRPr="003C159E">
        <w:rPr>
          <w:lang w:val="nl-NL"/>
          <w:rPrChange w:id="590" w:author="H.J. Banken" w:date="2012-01-18T15:54:00Z">
            <w:rPr>
              <w:lang w:val="nl-NL"/>
            </w:rPr>
          </w:rPrChange>
        </w:rPr>
        <w:t xml:space="preserve">De laatste eindjes moeten aan elkaar geknoopt worden, en alle functionaliteit moet worden gebundeld in een </w:t>
      </w:r>
      <w:proofErr w:type="spellStart"/>
      <w:r w:rsidR="007F68D5" w:rsidRPr="003C159E">
        <w:rPr>
          <w:lang w:val="nl-NL"/>
          <w:rPrChange w:id="591" w:author="H.J. Banken" w:date="2012-01-18T15:54:00Z">
            <w:rPr>
              <w:lang w:val="nl-NL"/>
            </w:rPr>
          </w:rPrChange>
        </w:rPr>
        <w:t>afleverbaar</w:t>
      </w:r>
      <w:proofErr w:type="spellEnd"/>
      <w:r w:rsidR="007F68D5" w:rsidRPr="003C159E">
        <w:rPr>
          <w:lang w:val="nl-NL"/>
          <w:rPrChange w:id="592" w:author="H.J. Banken" w:date="2012-01-18T15:54:00Z">
            <w:rPr>
              <w:lang w:val="nl-NL"/>
            </w:rPr>
          </w:rPrChange>
        </w:rPr>
        <w:t xml:space="preserve"> geheel. </w:t>
      </w:r>
    </w:p>
    <w:p w14:paraId="2833E760" w14:textId="584FF3A0" w:rsidR="005C22EA" w:rsidRPr="003C159E" w:rsidRDefault="007F68D5" w:rsidP="004836C4">
      <w:pPr>
        <w:ind w:firstLine="720"/>
        <w:jc w:val="both"/>
        <w:rPr>
          <w:lang w:val="nl-NL"/>
          <w:rPrChange w:id="593" w:author="H.J. Banken" w:date="2012-01-18T15:54:00Z">
            <w:rPr>
              <w:lang w:val="nl-NL"/>
            </w:rPr>
          </w:rPrChange>
        </w:rPr>
      </w:pPr>
      <w:r w:rsidRPr="003C159E">
        <w:rPr>
          <w:lang w:val="nl-NL"/>
          <w:rPrChange w:id="594" w:author="H.J. Banken" w:date="2012-01-18T15:54:00Z">
            <w:rPr>
              <w:lang w:val="nl-NL"/>
            </w:rPr>
          </w:rPrChange>
        </w:rPr>
        <w:t xml:space="preserve">Er zijn nog een aantal dingen </w:t>
      </w:r>
      <w:r w:rsidR="006F58D7" w:rsidRPr="003C159E">
        <w:rPr>
          <w:lang w:val="nl-NL"/>
          <w:rPrChange w:id="595" w:author="H.J. Banken" w:date="2012-01-18T15:54:00Z">
            <w:rPr>
              <w:lang w:val="nl-NL"/>
            </w:rPr>
          </w:rPrChange>
        </w:rPr>
        <w:t>waar we tegenaan lopen: er staan</w:t>
      </w:r>
      <w:r w:rsidRPr="003C159E">
        <w:rPr>
          <w:lang w:val="nl-NL"/>
          <w:rPrChange w:id="596" w:author="H.J. Banken" w:date="2012-01-18T15:54:00Z">
            <w:rPr>
              <w:lang w:val="nl-NL"/>
            </w:rPr>
          </w:rPrChange>
        </w:rPr>
        <w:t xml:space="preserve"> zoveel liedjes in </w:t>
      </w:r>
      <w:proofErr w:type="spellStart"/>
      <w:r w:rsidR="006F58D7" w:rsidRPr="003C159E">
        <w:rPr>
          <w:lang w:val="nl-NL"/>
          <w:rPrChange w:id="597" w:author="H.J. Banken" w:date="2012-01-18T15:54:00Z">
            <w:rPr>
              <w:lang w:val="nl-NL"/>
            </w:rPr>
          </w:rPrChange>
        </w:rPr>
        <w:t>EchoNest</w:t>
      </w:r>
      <w:proofErr w:type="spellEnd"/>
      <w:r w:rsidRPr="003C159E">
        <w:rPr>
          <w:lang w:val="nl-NL"/>
          <w:rPrChange w:id="598" w:author="H.J. Banken" w:date="2012-01-18T15:54:00Z">
            <w:rPr>
              <w:lang w:val="nl-NL"/>
            </w:rPr>
          </w:rPrChange>
        </w:rPr>
        <w:t xml:space="preserve"> dat het</w:t>
      </w:r>
      <w:r w:rsidR="006F58D7" w:rsidRPr="003C159E">
        <w:rPr>
          <w:lang w:val="nl-NL"/>
          <w:rPrChange w:id="599" w:author="H.J. Banken" w:date="2012-01-18T15:54:00Z">
            <w:rPr>
              <w:lang w:val="nl-NL"/>
            </w:rPr>
          </w:rPrChange>
        </w:rPr>
        <w:t xml:space="preserve"> slechts</w:t>
      </w:r>
      <w:r w:rsidRPr="003C159E">
        <w:rPr>
          <w:lang w:val="nl-NL"/>
          <w:rPrChange w:id="600" w:author="H.J. Banken" w:date="2012-01-18T15:54:00Z">
            <w:rPr>
              <w:lang w:val="nl-NL"/>
            </w:rPr>
          </w:rPrChange>
        </w:rPr>
        <w:t xml:space="preserve"> sporadisch voorkomt dat de gebruiker een liedje krijgt dat daadwerkelijk bekend is.</w:t>
      </w:r>
      <w:r w:rsidR="006F58D7" w:rsidRPr="003C159E">
        <w:rPr>
          <w:lang w:val="nl-NL"/>
          <w:rPrChange w:id="601" w:author="H.J. Banken" w:date="2012-01-18T15:54:00Z">
            <w:rPr>
              <w:lang w:val="nl-NL"/>
            </w:rPr>
          </w:rPrChange>
        </w:rPr>
        <w:t xml:space="preserve"> Er zou eigenlijk een integratie met een soort last.fm service moeten komen zodat er prioriteit wordt gegeven aan recente/populaire nummers. </w:t>
      </w:r>
    </w:p>
    <w:p w14:paraId="725FF82B" w14:textId="2DF203FF" w:rsidR="00BE5AA9" w:rsidRPr="003C159E" w:rsidRDefault="006F58D7" w:rsidP="004836C4">
      <w:pPr>
        <w:ind w:firstLine="720"/>
        <w:jc w:val="both"/>
        <w:rPr>
          <w:lang w:val="nl-NL"/>
          <w:rPrChange w:id="602" w:author="H.J. Banken" w:date="2012-01-18T15:54:00Z">
            <w:rPr>
              <w:lang w:val="nl-NL"/>
            </w:rPr>
          </w:rPrChange>
        </w:rPr>
      </w:pPr>
      <w:r w:rsidRPr="003C159E">
        <w:rPr>
          <w:lang w:val="nl-NL"/>
          <w:rPrChange w:id="603" w:author="H.J. Banken" w:date="2012-01-18T15:54:00Z">
            <w:rPr>
              <w:lang w:val="nl-NL"/>
            </w:rPr>
          </w:rPrChange>
        </w:rPr>
        <w:t xml:space="preserve">In deze sprint gaan we ook veel </w:t>
      </w:r>
      <w:proofErr w:type="spellStart"/>
      <w:r w:rsidRPr="003C159E">
        <w:rPr>
          <w:lang w:val="nl-NL"/>
          <w:rPrChange w:id="604" w:author="H.J. Banken" w:date="2012-01-18T15:54:00Z">
            <w:rPr>
              <w:lang w:val="nl-NL"/>
            </w:rPr>
          </w:rPrChange>
        </w:rPr>
        <w:t>tweaken</w:t>
      </w:r>
      <w:proofErr w:type="spellEnd"/>
      <w:r w:rsidRPr="003C159E">
        <w:rPr>
          <w:lang w:val="nl-NL"/>
          <w:rPrChange w:id="605" w:author="H.J. Banken" w:date="2012-01-18T15:54:00Z">
            <w:rPr>
              <w:lang w:val="nl-NL"/>
            </w:rPr>
          </w:rPrChange>
        </w:rPr>
        <w:t xml:space="preserve"> aan het neurale netwerk om ervoor te zorgen dat de resultaten accuraat zijn. Daarvoor willen we een test set voor gebruiken en </w:t>
      </w:r>
      <w:proofErr w:type="spellStart"/>
      <w:r w:rsidRPr="003C159E">
        <w:rPr>
          <w:lang w:val="nl-NL"/>
          <w:rPrChange w:id="606" w:author="H.J. Banken" w:date="2012-01-18T15:54:00Z">
            <w:rPr>
              <w:lang w:val="nl-NL"/>
            </w:rPr>
          </w:rPrChange>
        </w:rPr>
        <w:t>dmv</w:t>
      </w:r>
      <w:proofErr w:type="spellEnd"/>
      <w:r w:rsidRPr="003C159E">
        <w:rPr>
          <w:lang w:val="nl-NL"/>
          <w:rPrChange w:id="607" w:author="H.J. Banken" w:date="2012-01-18T15:54:00Z">
            <w:rPr>
              <w:lang w:val="nl-NL"/>
            </w:rPr>
          </w:rPrChange>
        </w:rPr>
        <w:t xml:space="preserve"> een </w:t>
      </w:r>
      <w:proofErr w:type="spellStart"/>
      <w:r w:rsidRPr="003C159E">
        <w:rPr>
          <w:lang w:val="nl-NL"/>
          <w:rPrChange w:id="608" w:author="H.J. Banken" w:date="2012-01-18T15:54:00Z">
            <w:rPr>
              <w:lang w:val="nl-NL"/>
            </w:rPr>
          </w:rPrChange>
        </w:rPr>
        <w:t>crossvalidation</w:t>
      </w:r>
      <w:proofErr w:type="spellEnd"/>
      <w:r w:rsidRPr="003C159E">
        <w:rPr>
          <w:lang w:val="nl-NL"/>
          <w:rPrChange w:id="609" w:author="H.J. Banken" w:date="2012-01-18T15:54:00Z">
            <w:rPr>
              <w:lang w:val="nl-NL"/>
            </w:rPr>
          </w:rPrChange>
        </w:rPr>
        <w:t xml:space="preserve"> een error vaststellen. Als die error acceptabel is wordt het mogelijk om meer algemene uitspraken te doen als bijvoorbeeld: is de stijl van een band/</w:t>
      </w:r>
      <w:proofErr w:type="spellStart"/>
      <w:r w:rsidRPr="003C159E">
        <w:rPr>
          <w:lang w:val="nl-NL"/>
          <w:rPrChange w:id="610" w:author="H.J. Banken" w:date="2012-01-18T15:54:00Z">
            <w:rPr>
              <w:lang w:val="nl-NL"/>
            </w:rPr>
          </w:rPrChange>
        </w:rPr>
        <w:t>muziekant</w:t>
      </w:r>
      <w:proofErr w:type="spellEnd"/>
      <w:r w:rsidRPr="003C159E">
        <w:rPr>
          <w:lang w:val="nl-NL"/>
          <w:rPrChange w:id="611" w:author="H.J. Banken" w:date="2012-01-18T15:54:00Z">
            <w:rPr>
              <w:lang w:val="nl-NL"/>
            </w:rPr>
          </w:rPrChange>
        </w:rPr>
        <w:t xml:space="preserve"> (die gegeven wordt door </w:t>
      </w:r>
      <w:proofErr w:type="spellStart"/>
      <w:r w:rsidRPr="003C159E">
        <w:rPr>
          <w:lang w:val="nl-NL"/>
          <w:rPrChange w:id="612" w:author="H.J. Banken" w:date="2012-01-18T15:54:00Z">
            <w:rPr>
              <w:lang w:val="nl-NL"/>
            </w:rPr>
          </w:rPrChange>
        </w:rPr>
        <w:t>EchoNest</w:t>
      </w:r>
      <w:proofErr w:type="spellEnd"/>
      <w:r w:rsidRPr="003C159E">
        <w:rPr>
          <w:lang w:val="nl-NL"/>
          <w:rPrChange w:id="613" w:author="H.J. Banken" w:date="2012-01-18T15:54:00Z">
            <w:rPr>
              <w:lang w:val="nl-NL"/>
            </w:rPr>
          </w:rPrChange>
        </w:rPr>
        <w:t>) hetzelfde als de stijl van de nummers die ze maken, en klopt deze waarde dus?</w:t>
      </w:r>
    </w:p>
    <w:p w14:paraId="14D9B3A3" w14:textId="77777777" w:rsidR="000A6476" w:rsidRDefault="000A6476">
      <w:pPr>
        <w:rPr>
          <w:ins w:id="614" w:author="H.J. Banken" w:date="2012-01-18T16:16:00Z"/>
          <w:rFonts w:asciiTheme="majorHAnsi" w:eastAsiaTheme="majorEastAsia" w:hAnsiTheme="majorHAnsi" w:cstheme="majorBidi"/>
          <w:b/>
          <w:bCs/>
          <w:color w:val="345A8A" w:themeColor="accent1" w:themeShade="B5"/>
          <w:sz w:val="32"/>
          <w:szCs w:val="32"/>
          <w:lang w:val="nl-NL"/>
        </w:rPr>
      </w:pPr>
      <w:bookmarkStart w:id="615" w:name="_Toc188520982"/>
      <w:ins w:id="616" w:author="H.J. Banken" w:date="2012-01-18T16:16:00Z">
        <w:r>
          <w:rPr>
            <w:lang w:val="nl-NL"/>
          </w:rPr>
          <w:br w:type="page"/>
        </w:r>
      </w:ins>
    </w:p>
    <w:p w14:paraId="66C07418" w14:textId="09EC4782" w:rsidR="00BE5AA9" w:rsidRPr="003C159E" w:rsidRDefault="003746B1" w:rsidP="003C159E">
      <w:pPr>
        <w:pStyle w:val="Heading1"/>
        <w:rPr>
          <w:lang w:val="nl-NL"/>
          <w:rPrChange w:id="617" w:author="H.J. Banken" w:date="2012-01-18T15:54:00Z">
            <w:rPr/>
          </w:rPrChange>
        </w:rPr>
        <w:pPrChange w:id="618" w:author="H.J. Banken" w:date="2012-01-18T15:52:00Z">
          <w:pPr>
            <w:pStyle w:val="Heading2"/>
          </w:pPr>
        </w:pPrChange>
      </w:pPr>
      <w:bookmarkStart w:id="619" w:name="_Toc188527752"/>
      <w:r w:rsidRPr="003C159E">
        <w:rPr>
          <w:lang w:val="nl-NL"/>
          <w:rPrChange w:id="620" w:author="H.J. Banken" w:date="2012-01-18T15:54:00Z">
            <w:rPr/>
          </w:rPrChange>
        </w:rPr>
        <w:t xml:space="preserve">Persoonlijke </w:t>
      </w:r>
      <w:del w:id="621" w:author="H.J. Banken" w:date="2012-01-18T16:16:00Z">
        <w:r w:rsidRPr="003C159E" w:rsidDel="00BD63B9">
          <w:rPr>
            <w:lang w:val="nl-NL"/>
            <w:rPrChange w:id="622" w:author="H.J. Banken" w:date="2012-01-18T15:54:00Z">
              <w:rPr/>
            </w:rPrChange>
          </w:rPr>
          <w:delText>opmerkingen</w:delText>
        </w:r>
      </w:del>
      <w:bookmarkEnd w:id="615"/>
      <w:ins w:id="623" w:author="H.J. Banken" w:date="2012-01-18T16:16:00Z">
        <w:r w:rsidR="00BD63B9">
          <w:rPr>
            <w:lang w:val="nl-NL"/>
          </w:rPr>
          <w:t>evaluatie</w:t>
        </w:r>
      </w:ins>
      <w:bookmarkEnd w:id="619"/>
    </w:p>
    <w:p w14:paraId="33505102" w14:textId="77777777" w:rsidR="003746B1" w:rsidRPr="003C159E" w:rsidRDefault="003746B1" w:rsidP="003C159E">
      <w:pPr>
        <w:pStyle w:val="Heading2"/>
        <w:rPr>
          <w:rPrChange w:id="624" w:author="H.J. Banken" w:date="2012-01-18T15:54:00Z">
            <w:rPr/>
          </w:rPrChange>
        </w:rPr>
        <w:pPrChange w:id="625" w:author="H.J. Banken" w:date="2012-01-18T15:52:00Z">
          <w:pPr>
            <w:pStyle w:val="Heading3"/>
          </w:pPr>
        </w:pPrChange>
      </w:pPr>
      <w:bookmarkStart w:id="626" w:name="_Toc188520983"/>
      <w:bookmarkStart w:id="627" w:name="_Toc188527753"/>
      <w:r w:rsidRPr="003C159E">
        <w:rPr>
          <w:rPrChange w:id="628" w:author="H.J. Banken" w:date="2012-01-18T15:54:00Z">
            <w:rPr/>
          </w:rPrChange>
        </w:rPr>
        <w:t>Herman</w:t>
      </w:r>
      <w:bookmarkEnd w:id="626"/>
      <w:bookmarkEnd w:id="627"/>
    </w:p>
    <w:p w14:paraId="00329AE8" w14:textId="1AAB3271" w:rsidR="00BE5AA9" w:rsidRPr="003C159E" w:rsidRDefault="003746B1" w:rsidP="004836C4">
      <w:pPr>
        <w:jc w:val="both"/>
        <w:rPr>
          <w:lang w:val="nl-NL"/>
          <w:rPrChange w:id="629" w:author="H.J. Banken" w:date="2012-01-18T15:54:00Z">
            <w:rPr>
              <w:lang w:val="nl-NL"/>
            </w:rPr>
          </w:rPrChange>
        </w:rPr>
      </w:pPr>
      <w:r w:rsidRPr="003C159E">
        <w:rPr>
          <w:lang w:val="nl-NL"/>
          <w:rPrChange w:id="630" w:author="H.J. Banken" w:date="2012-01-18T15:54:00Z">
            <w:rPr>
              <w:lang w:val="nl-NL"/>
            </w:rPr>
          </w:rPrChange>
        </w:rPr>
        <w:t xml:space="preserve">Tijdens de eerste sprint werd ons verteld een “Music </w:t>
      </w:r>
      <w:proofErr w:type="spellStart"/>
      <w:r w:rsidRPr="003C159E">
        <w:rPr>
          <w:lang w:val="nl-NL"/>
          <w:rPrChange w:id="631" w:author="H.J. Banken" w:date="2012-01-18T15:54:00Z">
            <w:rPr>
              <w:lang w:val="nl-NL"/>
            </w:rPr>
          </w:rPrChange>
        </w:rPr>
        <w:t>Recommender</w:t>
      </w:r>
      <w:proofErr w:type="spellEnd"/>
      <w:r w:rsidRPr="003C159E">
        <w:rPr>
          <w:lang w:val="nl-NL"/>
          <w:rPrChange w:id="632" w:author="H.J. Banken" w:date="2012-01-18T15:54:00Z">
            <w:rPr>
              <w:lang w:val="nl-NL"/>
            </w:rPr>
          </w:rPrChange>
        </w:rPr>
        <w:t xml:space="preserve">-system” te maken. We hadden geen idee wat we konden maken dus zijn we de eerste twee projectdagen gaan brainstormen en hebben we </w:t>
      </w:r>
      <w:proofErr w:type="spellStart"/>
      <w:r w:rsidRPr="003C159E">
        <w:rPr>
          <w:lang w:val="nl-NL"/>
          <w:rPrChange w:id="633" w:author="H.J. Banken" w:date="2012-01-18T15:54:00Z">
            <w:rPr>
              <w:lang w:val="nl-NL"/>
            </w:rPr>
          </w:rPrChange>
        </w:rPr>
        <w:t>geprobeert</w:t>
      </w:r>
      <w:proofErr w:type="spellEnd"/>
      <w:r w:rsidRPr="003C159E">
        <w:rPr>
          <w:lang w:val="nl-NL"/>
          <w:rPrChange w:id="634" w:author="H.J. Banken" w:date="2012-01-18T15:54:00Z">
            <w:rPr>
              <w:lang w:val="nl-NL"/>
            </w:rPr>
          </w:rPrChange>
        </w:rPr>
        <w:t xml:space="preserve"> kleine </w:t>
      </w:r>
      <w:proofErr w:type="spellStart"/>
      <w:r w:rsidRPr="003C159E">
        <w:rPr>
          <w:lang w:val="nl-NL"/>
          <w:rPrChange w:id="635" w:author="H.J. Banken" w:date="2012-01-18T15:54:00Z">
            <w:rPr>
              <w:lang w:val="nl-NL"/>
            </w:rPr>
          </w:rPrChange>
        </w:rPr>
        <w:t>POC’s</w:t>
      </w:r>
      <w:proofErr w:type="spellEnd"/>
      <w:r w:rsidRPr="003C159E">
        <w:rPr>
          <w:lang w:val="nl-NL"/>
          <w:rPrChange w:id="636" w:author="H.J. Banken" w:date="2012-01-18T15:54:00Z">
            <w:rPr>
              <w:lang w:val="nl-NL"/>
            </w:rPr>
          </w:rPrChange>
        </w:rPr>
        <w:t xml:space="preserve"> te maken. Toen we het idee van ‘</w:t>
      </w:r>
      <w:proofErr w:type="spellStart"/>
      <w:r w:rsidRPr="003C159E">
        <w:rPr>
          <w:lang w:val="nl-NL"/>
          <w:rPrChange w:id="637" w:author="H.J. Banken" w:date="2012-01-18T15:54:00Z">
            <w:rPr>
              <w:lang w:val="nl-NL"/>
            </w:rPr>
          </w:rPrChange>
        </w:rPr>
        <w:t>moods</w:t>
      </w:r>
      <w:proofErr w:type="spellEnd"/>
      <w:r w:rsidRPr="003C159E">
        <w:rPr>
          <w:lang w:val="nl-NL"/>
          <w:rPrChange w:id="638" w:author="H.J. Banken" w:date="2012-01-18T15:54:00Z">
            <w:rPr>
              <w:lang w:val="nl-NL"/>
            </w:rPr>
          </w:rPrChange>
        </w:rPr>
        <w:t>’ oppakten was iedereen enthousiast.</w:t>
      </w:r>
    </w:p>
    <w:p w14:paraId="1A6E75D5" w14:textId="35C2D6BF" w:rsidR="003746B1" w:rsidRPr="003C159E" w:rsidRDefault="003746B1" w:rsidP="004836C4">
      <w:pPr>
        <w:ind w:firstLine="720"/>
        <w:jc w:val="both"/>
        <w:rPr>
          <w:lang w:val="nl-NL"/>
          <w:rPrChange w:id="639" w:author="H.J. Banken" w:date="2012-01-18T15:54:00Z">
            <w:rPr>
              <w:lang w:val="nl-NL"/>
            </w:rPr>
          </w:rPrChange>
        </w:rPr>
      </w:pPr>
      <w:r w:rsidRPr="003C159E">
        <w:rPr>
          <w:lang w:val="nl-NL"/>
          <w:rPrChange w:id="640" w:author="H.J. Banken" w:date="2012-01-18T15:54:00Z">
            <w:rPr>
              <w:lang w:val="nl-NL"/>
            </w:rPr>
          </w:rPrChange>
        </w:rPr>
        <w:t xml:space="preserve">Het idee van Scrum staat me wel aan. Het feit dat de ontwikkelaars door kunnen met ontwikkelen en zich niet bezig hoeven te houden met organisatorische rompslomp is echt een pre. Nadeel is dat als je geen goede sturing hebt – geen aangewezen scrummaster – er ook geen user </w:t>
      </w:r>
      <w:proofErr w:type="spellStart"/>
      <w:r w:rsidRPr="003C159E">
        <w:rPr>
          <w:lang w:val="nl-NL"/>
          <w:rPrChange w:id="641" w:author="H.J. Banken" w:date="2012-01-18T15:54:00Z">
            <w:rPr>
              <w:lang w:val="nl-NL"/>
            </w:rPr>
          </w:rPrChange>
        </w:rPr>
        <w:t>stories</w:t>
      </w:r>
      <w:proofErr w:type="spellEnd"/>
      <w:r w:rsidRPr="003C159E">
        <w:rPr>
          <w:lang w:val="nl-NL"/>
          <w:rPrChange w:id="642" w:author="H.J. Banken" w:date="2012-01-18T15:54:00Z">
            <w:rPr>
              <w:lang w:val="nl-NL"/>
            </w:rPr>
          </w:rPrChange>
        </w:rPr>
        <w:t xml:space="preserve"> en puntenverdeling worden gemaakt.</w:t>
      </w:r>
      <w:r w:rsidR="000E315C" w:rsidRPr="003C159E">
        <w:rPr>
          <w:lang w:val="nl-NL"/>
          <w:rPrChange w:id="643" w:author="H.J. Banken" w:date="2012-01-18T15:54:00Z">
            <w:rPr>
              <w:lang w:val="nl-NL"/>
            </w:rPr>
          </w:rPrChange>
        </w:rPr>
        <w:t xml:space="preserve"> Dat ging bij ons een beetje mis denk ik. We gingen naast elkaar zitten dus dan zorgen we er wel voor dat we elk iets anders gaan doen wat gecombineerd weer een werkend product oplevert, maar de taken waren niet afgebakend, zoals ze dat bij scrum wel dienen te zijn.</w:t>
      </w:r>
    </w:p>
    <w:p w14:paraId="537ACA9A" w14:textId="77777777" w:rsidR="00061573" w:rsidRDefault="000E315C" w:rsidP="004836C4">
      <w:pPr>
        <w:ind w:firstLine="720"/>
        <w:jc w:val="both"/>
        <w:rPr>
          <w:ins w:id="644" w:author="H.J. Banken" w:date="2012-01-18T16:11:00Z"/>
          <w:lang w:val="nl-NL"/>
        </w:rPr>
      </w:pPr>
      <w:del w:id="645" w:author="H.J. Banken" w:date="2012-01-18T16:08:00Z">
        <w:r w:rsidRPr="003C159E" w:rsidDel="00061573">
          <w:rPr>
            <w:lang w:val="nl-NL"/>
            <w:rPrChange w:id="646" w:author="H.J. Banken" w:date="2012-01-18T15:54:00Z">
              <w:rPr>
                <w:lang w:val="nl-NL"/>
              </w:rPr>
            </w:rPrChange>
          </w:rPr>
          <w:delText>De volgende sprint wil ik daarom iets beter gaan plannen. We moeten user stories maken en inventariseren wat er al klaar is en wat we nog moeten doen. Dan kunnen we lekker puntjes knallen.</w:delText>
        </w:r>
      </w:del>
      <w:ins w:id="647" w:author="H.J. Banken" w:date="2012-01-18T16:08:00Z">
        <w:r w:rsidR="00061573">
          <w:rPr>
            <w:lang w:val="nl-NL"/>
          </w:rPr>
          <w:t xml:space="preserve">We zijn pas te laat begonnen met de juiste scrumplanning. Pas voor de laatste sprint zijn er user </w:t>
        </w:r>
        <w:proofErr w:type="spellStart"/>
        <w:r w:rsidR="00061573">
          <w:rPr>
            <w:lang w:val="nl-NL"/>
          </w:rPr>
          <w:t>stories</w:t>
        </w:r>
        <w:proofErr w:type="spellEnd"/>
        <w:r w:rsidR="00061573">
          <w:rPr>
            <w:lang w:val="nl-NL"/>
          </w:rPr>
          <w:t xml:space="preserve"> op kartonnetjes geschreven die we hebben beoordeeld op moeilijkheid. Vlak nadat we deze hadden gemaakt bleek dat we de sprint iets te laat hadden ingedeeld aangezien de deadline plotseling op maandag 16 januari stond. Het laatste weekend hebben we veel gedaan en toen de deadline iets werd opgeschoven waren we opgelucht, we konden de extra tijd goed gebruiken. </w:t>
        </w:r>
      </w:ins>
    </w:p>
    <w:p w14:paraId="25C099A9" w14:textId="4997D394" w:rsidR="000E315C" w:rsidRDefault="00061573" w:rsidP="004836C4">
      <w:pPr>
        <w:ind w:firstLine="720"/>
        <w:jc w:val="both"/>
        <w:rPr>
          <w:ins w:id="648" w:author="H.J. Banken" w:date="2012-01-18T16:12:00Z"/>
          <w:lang w:val="nl-NL"/>
        </w:rPr>
      </w:pPr>
      <w:ins w:id="649" w:author="H.J. Banken" w:date="2012-01-18T16:11:00Z">
        <w:r>
          <w:rPr>
            <w:lang w:val="nl-NL"/>
          </w:rPr>
          <w:t xml:space="preserve">In de laatste sprint heb ik ook nog onderzoek gedaan met betrekking tot een </w:t>
        </w:r>
        <w:proofErr w:type="spellStart"/>
        <w:r>
          <w:rPr>
            <w:lang w:val="nl-NL"/>
          </w:rPr>
          <w:t>Spotify</w:t>
        </w:r>
        <w:proofErr w:type="spellEnd"/>
        <w:r>
          <w:rPr>
            <w:lang w:val="nl-NL"/>
          </w:rPr>
          <w:t xml:space="preserve"> App. Toen er via het </w:t>
        </w:r>
        <w:proofErr w:type="spellStart"/>
        <w:r>
          <w:rPr>
            <w:lang w:val="nl-NL"/>
          </w:rPr>
          <w:t>Spotify</w:t>
        </w:r>
        <w:proofErr w:type="spellEnd"/>
        <w:r>
          <w:rPr>
            <w:lang w:val="nl-NL"/>
          </w:rPr>
          <w:t xml:space="preserve"> </w:t>
        </w:r>
        <w:proofErr w:type="spellStart"/>
        <w:r>
          <w:rPr>
            <w:lang w:val="nl-NL"/>
          </w:rPr>
          <w:t>Apps</w:t>
        </w:r>
        <w:proofErr w:type="spellEnd"/>
        <w:r>
          <w:rPr>
            <w:lang w:val="nl-NL"/>
          </w:rPr>
          <w:t xml:space="preserve"> platform enkele applicaties werden gelanceerd die ook met </w:t>
        </w:r>
        <w:proofErr w:type="spellStart"/>
        <w:r>
          <w:rPr>
            <w:lang w:val="nl-NL"/>
          </w:rPr>
          <w:t>moods</w:t>
        </w:r>
        <w:proofErr w:type="spellEnd"/>
        <w:r>
          <w:rPr>
            <w:lang w:val="nl-NL"/>
          </w:rPr>
          <w:t xml:space="preserve"> werken moest dat worden uitgezocht.</w:t>
        </w:r>
      </w:ins>
      <w:ins w:id="650" w:author="H.J. Banken" w:date="2012-01-18T16:12:00Z">
        <w:r>
          <w:rPr>
            <w:lang w:val="nl-NL"/>
          </w:rPr>
          <w:t xml:space="preserve"> In een aparte </w:t>
        </w:r>
        <w:proofErr w:type="spellStart"/>
        <w:r>
          <w:rPr>
            <w:lang w:val="nl-NL"/>
          </w:rPr>
          <w:t>brach</w:t>
        </w:r>
        <w:proofErr w:type="spellEnd"/>
        <w:r>
          <w:rPr>
            <w:lang w:val="nl-NL"/>
          </w:rPr>
          <w:t xml:space="preserve"> heb ik een rudimentaire </w:t>
        </w:r>
        <w:proofErr w:type="spellStart"/>
        <w:r>
          <w:rPr>
            <w:lang w:val="nl-NL"/>
          </w:rPr>
          <w:t>plugin</w:t>
        </w:r>
        <w:proofErr w:type="spellEnd"/>
        <w:r>
          <w:rPr>
            <w:lang w:val="nl-NL"/>
          </w:rPr>
          <w:t xml:space="preserve"> gebouwd om te kijken welke functies </w:t>
        </w:r>
        <w:proofErr w:type="spellStart"/>
        <w:r>
          <w:rPr>
            <w:lang w:val="nl-NL"/>
          </w:rPr>
          <w:t>Spotify</w:t>
        </w:r>
        <w:proofErr w:type="spellEnd"/>
        <w:r>
          <w:rPr>
            <w:lang w:val="nl-NL"/>
          </w:rPr>
          <w:t xml:space="preserve"> biedt. Dit bleek niet genoeg te zijn om de </w:t>
        </w:r>
        <w:proofErr w:type="spellStart"/>
        <w:r>
          <w:rPr>
            <w:lang w:val="nl-NL"/>
          </w:rPr>
          <w:t>app</w:t>
        </w:r>
        <w:proofErr w:type="spellEnd"/>
        <w:r>
          <w:rPr>
            <w:lang w:val="nl-NL"/>
          </w:rPr>
          <w:t xml:space="preserve"> snel om te kunnen  bouwen. Wel ontdekten we een hele handige manier om muziek te kunnen toevoegen:</w:t>
        </w:r>
      </w:ins>
    </w:p>
    <w:p w14:paraId="14EC557A" w14:textId="43A432E3" w:rsidR="00061573" w:rsidRDefault="00061573" w:rsidP="000A6476">
      <w:pPr>
        <w:ind w:firstLine="720"/>
        <w:jc w:val="both"/>
        <w:rPr>
          <w:ins w:id="651" w:author="H.J. Banken" w:date="2012-01-18T16:11:00Z"/>
          <w:lang w:val="nl-NL"/>
        </w:rPr>
        <w:pPrChange w:id="652" w:author="H.J. Banken" w:date="2012-01-18T16:15:00Z">
          <w:pPr>
            <w:ind w:firstLine="720"/>
            <w:jc w:val="both"/>
          </w:pPr>
        </w:pPrChange>
      </w:pPr>
      <w:ins w:id="653" w:author="H.J. Banken" w:date="2012-01-18T16:14:00Z">
        <w:r>
          <w:rPr>
            <w:lang w:val="nl-NL"/>
          </w:rPr>
          <w:t xml:space="preserve">Het is mogelijk muziek binnen </w:t>
        </w:r>
        <w:proofErr w:type="spellStart"/>
        <w:r>
          <w:rPr>
            <w:lang w:val="nl-NL"/>
          </w:rPr>
          <w:t>Spotify</w:t>
        </w:r>
        <w:proofErr w:type="spellEnd"/>
        <w:r>
          <w:rPr>
            <w:lang w:val="nl-NL"/>
          </w:rPr>
          <w:t xml:space="preserve"> naar de </w:t>
        </w:r>
        <w:proofErr w:type="spellStart"/>
        <w:r>
          <w:rPr>
            <w:lang w:val="nl-NL"/>
          </w:rPr>
          <w:t>Apps</w:t>
        </w:r>
        <w:proofErr w:type="spellEnd"/>
        <w:r>
          <w:rPr>
            <w:lang w:val="nl-NL"/>
          </w:rPr>
          <w:t xml:space="preserve"> te slepen. Deze ontvangen dan de URI van deze liedjes. Die zouden we dan kunnen opzoeken in </w:t>
        </w:r>
        <w:proofErr w:type="spellStart"/>
        <w:r>
          <w:rPr>
            <w:lang w:val="nl-NL"/>
          </w:rPr>
          <w:t>Echonest</w:t>
        </w:r>
        <w:proofErr w:type="spellEnd"/>
        <w:r>
          <w:rPr>
            <w:lang w:val="nl-NL"/>
          </w:rPr>
          <w:t xml:space="preserve"> en de analyse ophalen. Zo is het makkelijk om snel een </w:t>
        </w:r>
        <w:proofErr w:type="spellStart"/>
        <w:r>
          <w:rPr>
            <w:lang w:val="nl-NL"/>
          </w:rPr>
          <w:t>testset</w:t>
        </w:r>
        <w:proofErr w:type="spellEnd"/>
        <w:r>
          <w:rPr>
            <w:lang w:val="nl-NL"/>
          </w:rPr>
          <w:t xml:space="preserve"> te maken aangezien je een groot deel van de muziek in </w:t>
        </w:r>
      </w:ins>
      <w:ins w:id="654" w:author="H.J. Banken" w:date="2012-01-18T16:15:00Z">
        <w:r>
          <w:rPr>
            <w:lang w:val="nl-NL"/>
          </w:rPr>
          <w:t xml:space="preserve">je </w:t>
        </w:r>
        <w:proofErr w:type="spellStart"/>
        <w:r>
          <w:rPr>
            <w:lang w:val="nl-NL"/>
          </w:rPr>
          <w:t>Spotify</w:t>
        </w:r>
        <w:proofErr w:type="spellEnd"/>
        <w:r>
          <w:rPr>
            <w:lang w:val="nl-NL"/>
          </w:rPr>
          <w:t xml:space="preserve"> lijsten al een keer hebt geluisterd en dus ongeveer weet hoe ze klinken.</w:t>
        </w:r>
      </w:ins>
      <w:ins w:id="655" w:author="H.J. Banken" w:date="2012-01-18T16:14:00Z">
        <w:r>
          <w:rPr>
            <w:lang w:val="nl-NL"/>
          </w:rPr>
          <w:t xml:space="preserve"> </w:t>
        </w:r>
      </w:ins>
    </w:p>
    <w:p w14:paraId="0CAF58BC" w14:textId="77777777" w:rsidR="00061573" w:rsidRPr="003C159E" w:rsidRDefault="00061573" w:rsidP="004836C4">
      <w:pPr>
        <w:ind w:firstLine="720"/>
        <w:jc w:val="both"/>
        <w:rPr>
          <w:lang w:val="nl-NL"/>
          <w:rPrChange w:id="656" w:author="H.J. Banken" w:date="2012-01-18T15:54:00Z">
            <w:rPr>
              <w:lang w:val="nl-NL"/>
            </w:rPr>
          </w:rPrChange>
        </w:rPr>
      </w:pPr>
    </w:p>
    <w:p w14:paraId="68D39CD8" w14:textId="1E01F28B" w:rsidR="000E315C" w:rsidRPr="003C159E" w:rsidRDefault="000E315C" w:rsidP="003C159E">
      <w:pPr>
        <w:pStyle w:val="Heading2"/>
        <w:rPr>
          <w:rPrChange w:id="657" w:author="H.J. Banken" w:date="2012-01-18T15:54:00Z">
            <w:rPr/>
          </w:rPrChange>
        </w:rPr>
        <w:pPrChange w:id="658" w:author="H.J. Banken" w:date="2012-01-18T15:52:00Z">
          <w:pPr>
            <w:pStyle w:val="Heading2"/>
          </w:pPr>
        </w:pPrChange>
      </w:pPr>
      <w:bookmarkStart w:id="659" w:name="_Toc188520984"/>
      <w:bookmarkStart w:id="660" w:name="_Toc188527754"/>
      <w:r w:rsidRPr="003C159E">
        <w:rPr>
          <w:rPrChange w:id="661" w:author="H.J. Banken" w:date="2012-01-18T15:54:00Z">
            <w:rPr/>
          </w:rPrChange>
        </w:rPr>
        <w:t>Freek</w:t>
      </w:r>
      <w:bookmarkEnd w:id="659"/>
      <w:bookmarkEnd w:id="660"/>
    </w:p>
    <w:p w14:paraId="0D7E6C3E" w14:textId="7B2B95AF" w:rsidR="000E315C" w:rsidRPr="003C159E" w:rsidRDefault="00CC7D06" w:rsidP="004836C4">
      <w:pPr>
        <w:jc w:val="both"/>
        <w:rPr>
          <w:lang w:val="nl-NL"/>
          <w:rPrChange w:id="662" w:author="H.J. Banken" w:date="2012-01-18T15:54:00Z">
            <w:rPr>
              <w:lang w:val="nl-NL"/>
            </w:rPr>
          </w:rPrChange>
        </w:rPr>
      </w:pPr>
      <w:r w:rsidRPr="003C159E">
        <w:rPr>
          <w:lang w:val="nl-NL"/>
          <w:rPrChange w:id="663" w:author="H.J. Banken" w:date="2012-01-18T15:54:00Z">
            <w:rPr>
              <w:lang w:val="nl-NL"/>
            </w:rPr>
          </w:rPrChange>
        </w:rPr>
        <w:t xml:space="preserve">Aan het begin van het project </w:t>
      </w:r>
      <w:r w:rsidR="004836C4" w:rsidRPr="003C159E">
        <w:rPr>
          <w:lang w:val="nl-NL"/>
          <w:rPrChange w:id="664" w:author="H.J. Banken" w:date="2012-01-18T15:54:00Z">
            <w:rPr>
              <w:lang w:val="nl-NL"/>
            </w:rPr>
          </w:rPrChange>
        </w:rPr>
        <w:t>moesten</w:t>
      </w:r>
      <w:r w:rsidRPr="003C159E">
        <w:rPr>
          <w:lang w:val="nl-NL"/>
          <w:rPrChange w:id="665" w:author="H.J. Banken" w:date="2012-01-18T15:54:00Z">
            <w:rPr>
              <w:lang w:val="nl-NL"/>
            </w:rPr>
          </w:rPrChange>
        </w:rPr>
        <w:t xml:space="preserve"> we een keuze gaan maken wat we precies zelf wilden gaan maken. Dit was zeer lastig, aangezien de meeste projecten gelijk vanaf het begin vaststaan.</w:t>
      </w:r>
      <w:r w:rsidR="00132E63" w:rsidRPr="003C159E">
        <w:rPr>
          <w:lang w:val="nl-NL"/>
          <w:rPrChange w:id="666" w:author="H.J. Banken" w:date="2012-01-18T15:54:00Z">
            <w:rPr>
              <w:lang w:val="nl-NL"/>
            </w:rPr>
          </w:rPrChange>
        </w:rPr>
        <w:t xml:space="preserve"> Na een aantal brainstormsessies kwamen we uiteindelijk op het idee om iets met ‘</w:t>
      </w:r>
      <w:proofErr w:type="spellStart"/>
      <w:r w:rsidR="00132E63" w:rsidRPr="003C159E">
        <w:rPr>
          <w:lang w:val="nl-NL"/>
          <w:rPrChange w:id="667" w:author="H.J. Banken" w:date="2012-01-18T15:54:00Z">
            <w:rPr>
              <w:lang w:val="nl-NL"/>
            </w:rPr>
          </w:rPrChange>
        </w:rPr>
        <w:t>moods</w:t>
      </w:r>
      <w:proofErr w:type="spellEnd"/>
      <w:r w:rsidR="00132E63" w:rsidRPr="003C159E">
        <w:rPr>
          <w:lang w:val="nl-NL"/>
          <w:rPrChange w:id="668" w:author="H.J. Banken" w:date="2012-01-18T15:54:00Z">
            <w:rPr>
              <w:lang w:val="nl-NL"/>
            </w:rPr>
          </w:rPrChange>
        </w:rPr>
        <w:t>’ in muziek te doen.</w:t>
      </w:r>
    </w:p>
    <w:p w14:paraId="790AB36E" w14:textId="08FCE7B2" w:rsidR="00132E63" w:rsidRPr="003C159E" w:rsidRDefault="00132E63" w:rsidP="004836C4">
      <w:pPr>
        <w:jc w:val="both"/>
        <w:rPr>
          <w:lang w:val="nl-NL"/>
          <w:rPrChange w:id="669" w:author="H.J. Banken" w:date="2012-01-18T15:54:00Z">
            <w:rPr>
              <w:lang w:val="nl-NL"/>
            </w:rPr>
          </w:rPrChange>
        </w:rPr>
      </w:pPr>
      <w:r w:rsidRPr="003C159E">
        <w:rPr>
          <w:lang w:val="nl-NL"/>
          <w:rPrChange w:id="670" w:author="H.J. Banken" w:date="2012-01-18T15:54:00Z">
            <w:rPr>
              <w:lang w:val="nl-NL"/>
            </w:rPr>
          </w:rPrChange>
        </w:rPr>
        <w:tab/>
        <w:t>We zijn toen het idee steeds meer gaan uitbreiden en daaruit kwam het idee om ‘</w:t>
      </w:r>
      <w:proofErr w:type="spellStart"/>
      <w:r w:rsidRPr="003C159E">
        <w:rPr>
          <w:lang w:val="nl-NL"/>
          <w:rPrChange w:id="671" w:author="H.J. Banken" w:date="2012-01-18T15:54:00Z">
            <w:rPr>
              <w:lang w:val="nl-NL"/>
            </w:rPr>
          </w:rPrChange>
        </w:rPr>
        <w:t>moods</w:t>
      </w:r>
      <w:proofErr w:type="spellEnd"/>
      <w:r w:rsidRPr="003C159E">
        <w:rPr>
          <w:lang w:val="nl-NL"/>
          <w:rPrChange w:id="672" w:author="H.J. Banken" w:date="2012-01-18T15:54:00Z">
            <w:rPr>
              <w:lang w:val="nl-NL"/>
            </w:rPr>
          </w:rPrChange>
        </w:rPr>
        <w:t>’ van nummers te herkennen door middel van een neuraal netwerk. Dit zijn we steeds meer gaan uitwerken en hebben uiteindelijk verschillende modules gemaakt die nodig waren voor ons project.</w:t>
      </w:r>
    </w:p>
    <w:p w14:paraId="36E1A17C" w14:textId="521A5B3A" w:rsidR="00132E63" w:rsidRPr="003C159E" w:rsidRDefault="00132E63" w:rsidP="004836C4">
      <w:pPr>
        <w:jc w:val="both"/>
        <w:rPr>
          <w:lang w:val="nl-NL"/>
          <w:rPrChange w:id="673" w:author="H.J. Banken" w:date="2012-01-18T15:54:00Z">
            <w:rPr>
              <w:lang w:val="nl-NL"/>
            </w:rPr>
          </w:rPrChange>
        </w:rPr>
      </w:pPr>
      <w:r w:rsidRPr="003C159E">
        <w:rPr>
          <w:lang w:val="nl-NL"/>
          <w:rPrChange w:id="674" w:author="H.J. Banken" w:date="2012-01-18T15:54:00Z">
            <w:rPr>
              <w:lang w:val="nl-NL"/>
            </w:rPr>
          </w:rPrChange>
        </w:rPr>
        <w:tab/>
        <w:t>Het lastige van ons project vond ik de planning en het bijhouden van de planning, aangezien dit het eerste project met Scrum was. Dit zal de volgen</w:t>
      </w:r>
      <w:r w:rsidR="004836C4" w:rsidRPr="003C159E">
        <w:rPr>
          <w:lang w:val="nl-NL"/>
          <w:rPrChange w:id="675" w:author="H.J. Banken" w:date="2012-01-18T15:54:00Z">
            <w:rPr>
              <w:lang w:val="nl-NL"/>
            </w:rPr>
          </w:rPrChange>
        </w:rPr>
        <w:t>d</w:t>
      </w:r>
      <w:r w:rsidRPr="003C159E">
        <w:rPr>
          <w:lang w:val="nl-NL"/>
          <w:rPrChange w:id="676" w:author="H.J. Banken" w:date="2012-01-18T15:54:00Z">
            <w:rPr>
              <w:lang w:val="nl-NL"/>
            </w:rPr>
          </w:rPrChange>
        </w:rPr>
        <w:t>e keer dus beter gedaan moeten worden aan het begin van het project, zodat de verdeling en de samenwerking beter verloopt.</w:t>
      </w:r>
    </w:p>
    <w:p w14:paraId="1934EA01" w14:textId="4BC29197" w:rsidR="000E315C" w:rsidRPr="003C159E" w:rsidRDefault="000E315C" w:rsidP="003C159E">
      <w:pPr>
        <w:pStyle w:val="Heading2"/>
        <w:rPr>
          <w:rPrChange w:id="677" w:author="H.J. Banken" w:date="2012-01-18T15:54:00Z">
            <w:rPr/>
          </w:rPrChange>
        </w:rPr>
        <w:pPrChange w:id="678" w:author="H.J. Banken" w:date="2012-01-18T15:52:00Z">
          <w:pPr>
            <w:pStyle w:val="Heading2"/>
          </w:pPr>
        </w:pPrChange>
      </w:pPr>
      <w:bookmarkStart w:id="679" w:name="_Toc188520985"/>
      <w:bookmarkStart w:id="680" w:name="_Toc188527755"/>
      <w:r w:rsidRPr="003C159E">
        <w:rPr>
          <w:rPrChange w:id="681" w:author="H.J. Banken" w:date="2012-01-18T15:54:00Z">
            <w:rPr/>
          </w:rPrChange>
        </w:rPr>
        <w:t>Bastiaan</w:t>
      </w:r>
      <w:bookmarkEnd w:id="679"/>
      <w:bookmarkEnd w:id="680"/>
    </w:p>
    <w:p w14:paraId="460B3308" w14:textId="0484A254" w:rsidR="000E315C" w:rsidRPr="003C159E" w:rsidRDefault="004836C4" w:rsidP="004836C4">
      <w:pPr>
        <w:jc w:val="both"/>
        <w:rPr>
          <w:lang w:val="nl-NL"/>
          <w:rPrChange w:id="682" w:author="H.J. Banken" w:date="2012-01-18T15:54:00Z">
            <w:rPr/>
          </w:rPrChange>
        </w:rPr>
      </w:pPr>
      <w:r w:rsidRPr="003C159E">
        <w:rPr>
          <w:lang w:val="nl-NL"/>
          <w:rPrChange w:id="683" w:author="H.J. Banken" w:date="2012-01-18T15:54:00Z">
            <w:rPr/>
          </w:rPrChange>
        </w:rPr>
        <w:t xml:space="preserve">Een los-vaste opzet van projecten spreekt mij altijd wel aan. Omdat we bijvoorbeeld zelf de samenstelling van de groepen mochten bepalen gingen we het project in met </w:t>
      </w:r>
      <w:r w:rsidR="00C41459" w:rsidRPr="003C159E">
        <w:rPr>
          <w:lang w:val="nl-NL"/>
          <w:rPrChange w:id="684" w:author="H.J. Banken" w:date="2012-01-18T15:54:00Z">
            <w:rPr/>
          </w:rPrChange>
        </w:rPr>
        <w:t>groep</w:t>
      </w:r>
      <w:r w:rsidRPr="003C159E">
        <w:rPr>
          <w:lang w:val="nl-NL"/>
          <w:rPrChange w:id="685" w:author="H.J. Banken" w:date="2012-01-18T15:54:00Z">
            <w:rPr/>
          </w:rPrChange>
        </w:rPr>
        <w:t xml:space="preserve"> waarvan we zelf</w:t>
      </w:r>
      <w:r w:rsidR="00C41459" w:rsidRPr="003C159E">
        <w:rPr>
          <w:lang w:val="nl-NL"/>
          <w:rPrChange w:id="686" w:author="H.J. Banken" w:date="2012-01-18T15:54:00Z">
            <w:rPr/>
          </w:rPrChange>
        </w:rPr>
        <w:t xml:space="preserve"> ook het gevoe</w:t>
      </w:r>
      <w:r w:rsidRPr="003C159E">
        <w:rPr>
          <w:lang w:val="nl-NL"/>
          <w:rPrChange w:id="687" w:author="H.J. Banken" w:date="2012-01-18T15:54:00Z">
            <w:rPr/>
          </w:rPrChange>
        </w:rPr>
        <w:t xml:space="preserve">l hadden dat </w:t>
      </w:r>
      <w:r w:rsidR="00C41459" w:rsidRPr="003C159E">
        <w:rPr>
          <w:lang w:val="nl-NL"/>
          <w:rPrChange w:id="688" w:author="H.J. Banken" w:date="2012-01-18T15:54:00Z">
            <w:rPr/>
          </w:rPrChange>
        </w:rPr>
        <w:t xml:space="preserve">iedereen goed met elkaar kon </w:t>
      </w:r>
      <w:r w:rsidRPr="003C159E">
        <w:rPr>
          <w:lang w:val="nl-NL"/>
          <w:rPrChange w:id="689" w:author="H.J. Banken" w:date="2012-01-18T15:54:00Z">
            <w:rPr/>
          </w:rPrChange>
        </w:rPr>
        <w:t xml:space="preserve">samenwerken en </w:t>
      </w:r>
      <w:r w:rsidR="00C41459" w:rsidRPr="003C159E">
        <w:rPr>
          <w:lang w:val="nl-NL"/>
          <w:rPrChange w:id="690" w:author="H.J. Banken" w:date="2012-01-18T15:54:00Z">
            <w:rPr/>
          </w:rPrChange>
        </w:rPr>
        <w:t xml:space="preserve">dat we uiteindelijk </w:t>
      </w:r>
      <w:r w:rsidRPr="003C159E">
        <w:rPr>
          <w:lang w:val="nl-NL"/>
          <w:rPrChange w:id="691" w:author="H.J. Banken" w:date="2012-01-18T15:54:00Z">
            <w:rPr/>
          </w:rPrChange>
        </w:rPr>
        <w:t xml:space="preserve">een goed product </w:t>
      </w:r>
      <w:r w:rsidR="00C41459" w:rsidRPr="003C159E">
        <w:rPr>
          <w:lang w:val="nl-NL"/>
          <w:rPrChange w:id="692" w:author="H.J. Banken" w:date="2012-01-18T15:54:00Z">
            <w:rPr/>
          </w:rPrChange>
        </w:rPr>
        <w:t xml:space="preserve">konden afleveren. De opdracht gaf ook veel ruimte tot eigen invulling, en omdat we geen zin hadden om hetzelfde te doen als iedereen, hebben we na wat </w:t>
      </w:r>
      <w:proofErr w:type="spellStart"/>
      <w:r w:rsidR="00C41459" w:rsidRPr="003C159E">
        <w:rPr>
          <w:lang w:val="nl-NL"/>
          <w:rPrChange w:id="693" w:author="H.J. Banken" w:date="2012-01-18T15:54:00Z">
            <w:rPr/>
          </w:rPrChange>
        </w:rPr>
        <w:t>gebrainstrom</w:t>
      </w:r>
      <w:proofErr w:type="spellEnd"/>
      <w:r w:rsidR="00C41459" w:rsidRPr="003C159E">
        <w:rPr>
          <w:lang w:val="nl-NL"/>
          <w:rPrChange w:id="694" w:author="H.J. Banken" w:date="2012-01-18T15:54:00Z">
            <w:rPr/>
          </w:rPrChange>
        </w:rPr>
        <w:t xml:space="preserve"> bedacht dat we </w:t>
      </w:r>
      <w:proofErr w:type="spellStart"/>
      <w:r w:rsidR="00C41459" w:rsidRPr="003C159E">
        <w:rPr>
          <w:lang w:val="nl-NL"/>
          <w:rPrChange w:id="695" w:author="H.J. Banken" w:date="2012-01-18T15:54:00Z">
            <w:rPr/>
          </w:rPrChange>
        </w:rPr>
        <w:t>moods</w:t>
      </w:r>
      <w:proofErr w:type="spellEnd"/>
      <w:r w:rsidR="00C41459" w:rsidRPr="003C159E">
        <w:rPr>
          <w:lang w:val="nl-NL"/>
          <w:rPrChange w:id="696" w:author="H.J. Banken" w:date="2012-01-18T15:54:00Z">
            <w:rPr/>
          </w:rPrChange>
        </w:rPr>
        <w:t xml:space="preserve"> wilde koppelen aan muziek. Dit idee bracht concepten uit data </w:t>
      </w:r>
      <w:proofErr w:type="spellStart"/>
      <w:r w:rsidR="00C41459" w:rsidRPr="003C159E">
        <w:rPr>
          <w:lang w:val="nl-NL"/>
          <w:rPrChange w:id="697" w:author="H.J. Banken" w:date="2012-01-18T15:54:00Z">
            <w:rPr/>
          </w:rPrChange>
        </w:rPr>
        <w:t>mining</w:t>
      </w:r>
      <w:proofErr w:type="spellEnd"/>
      <w:r w:rsidR="00C41459" w:rsidRPr="003C159E">
        <w:rPr>
          <w:lang w:val="nl-NL"/>
          <w:rPrChange w:id="698" w:author="H.J. Banken" w:date="2012-01-18T15:54:00Z">
            <w:rPr/>
          </w:rPrChange>
        </w:rPr>
        <w:t xml:space="preserve">, </w:t>
      </w:r>
      <w:proofErr w:type="spellStart"/>
      <w:r w:rsidR="00C41459" w:rsidRPr="003C159E">
        <w:rPr>
          <w:lang w:val="nl-NL"/>
          <w:rPrChange w:id="699" w:author="H.J. Banken" w:date="2012-01-18T15:54:00Z">
            <w:rPr/>
          </w:rPrChange>
        </w:rPr>
        <w:t>computational</w:t>
      </w:r>
      <w:proofErr w:type="spellEnd"/>
      <w:r w:rsidR="00C41459" w:rsidRPr="003C159E">
        <w:rPr>
          <w:lang w:val="nl-NL"/>
          <w:rPrChange w:id="700" w:author="H.J. Banken" w:date="2012-01-18T15:54:00Z">
            <w:rPr/>
          </w:rPrChange>
        </w:rPr>
        <w:t xml:space="preserve"> intelligence en in mindere mate </w:t>
      </w:r>
      <w:proofErr w:type="spellStart"/>
      <w:r w:rsidR="00C41459" w:rsidRPr="003C159E">
        <w:rPr>
          <w:lang w:val="nl-NL"/>
          <w:rPrChange w:id="701" w:author="H.J. Banken" w:date="2012-01-18T15:54:00Z">
            <w:rPr/>
          </w:rPrChange>
        </w:rPr>
        <w:t>ontology</w:t>
      </w:r>
      <w:proofErr w:type="spellEnd"/>
      <w:r w:rsidR="00C41459" w:rsidRPr="003C159E">
        <w:rPr>
          <w:lang w:val="nl-NL"/>
          <w:rPrChange w:id="702" w:author="H.J. Banken" w:date="2012-01-18T15:54:00Z">
            <w:rPr/>
          </w:rPrChange>
        </w:rPr>
        <w:t xml:space="preserve"> engineering bijeen.</w:t>
      </w:r>
    </w:p>
    <w:p w14:paraId="57B4CD16" w14:textId="248D983F" w:rsidR="00901DC9" w:rsidRPr="003C159E" w:rsidRDefault="00C41459" w:rsidP="004836C4">
      <w:pPr>
        <w:jc w:val="both"/>
        <w:rPr>
          <w:lang w:val="nl-NL"/>
          <w:rPrChange w:id="703" w:author="H.J. Banken" w:date="2012-01-18T15:54:00Z">
            <w:rPr/>
          </w:rPrChange>
        </w:rPr>
      </w:pPr>
      <w:r w:rsidRPr="003C159E">
        <w:rPr>
          <w:lang w:val="nl-NL"/>
          <w:rPrChange w:id="704" w:author="H.J. Banken" w:date="2012-01-18T15:54:00Z">
            <w:rPr/>
          </w:rPrChange>
        </w:rPr>
        <w:tab/>
      </w:r>
      <w:r w:rsidR="00901DC9" w:rsidRPr="003C159E">
        <w:rPr>
          <w:lang w:val="nl-NL"/>
          <w:rPrChange w:id="705" w:author="H.J. Banken" w:date="2012-01-18T15:54:00Z">
            <w:rPr/>
          </w:rPrChange>
        </w:rPr>
        <w:t>Het project begon wat ongeorganiseerd, wat onder andere kwam omdat iedereen door de losse opzet van het project het ook niet zo nauw nam met de projecttijden, waardoor er niet echt meetings waren om een planning te maken of taken te verdelen. Vooral aan het begin, toen we nog niet precies wisten wat we wilden, was iedereen apart aan het researchen naar goede oplossingen en waren we weinig productief.</w:t>
      </w:r>
    </w:p>
    <w:p w14:paraId="67166CEB" w14:textId="28915557" w:rsidR="00901DC9" w:rsidRPr="003C159E" w:rsidRDefault="00901DC9" w:rsidP="004836C4">
      <w:pPr>
        <w:jc w:val="both"/>
        <w:rPr>
          <w:lang w:val="nl-NL"/>
          <w:rPrChange w:id="706" w:author="H.J. Banken" w:date="2012-01-18T15:54:00Z">
            <w:rPr/>
          </w:rPrChange>
        </w:rPr>
      </w:pPr>
      <w:r w:rsidRPr="003C159E">
        <w:rPr>
          <w:lang w:val="nl-NL"/>
          <w:rPrChange w:id="707" w:author="H.J. Banken" w:date="2012-01-18T15:54:00Z">
            <w:rPr/>
          </w:rPrChange>
        </w:rPr>
        <w:tab/>
        <w:t xml:space="preserve">Later in het project liep dit beter, want toen iedereen wist wat we wilden maken nam ieder wel een onderdeel voor zijn rekening. </w:t>
      </w:r>
      <w:r w:rsidR="00614147" w:rsidRPr="003C159E">
        <w:rPr>
          <w:lang w:val="nl-NL"/>
          <w:rPrChange w:id="708" w:author="H.J. Banken" w:date="2012-01-18T15:54:00Z">
            <w:rPr/>
          </w:rPrChange>
        </w:rPr>
        <w:t xml:space="preserve">Omdat we allemaal wel capabele programmeurs zijn ging dit allemaal prima en had iedereen wel een plaatje van het grotere geheel in gedachte. Ik kan me echter voorstellen dat dit in een projectgroep met minder ervaren leden minder makkelijk werkt en dat iedereen sneller langs elkaar heen werkt. Bij ons liep dit prima zoals de soepele </w:t>
      </w:r>
      <w:r w:rsidR="007328E9" w:rsidRPr="003C159E">
        <w:rPr>
          <w:lang w:val="nl-NL"/>
          <w:rPrChange w:id="709" w:author="H.J. Banken" w:date="2012-01-18T15:54:00Z">
            <w:rPr/>
          </w:rPrChange>
        </w:rPr>
        <w:t xml:space="preserve">integratie </w:t>
      </w:r>
      <w:r w:rsidR="00614147" w:rsidRPr="003C159E">
        <w:rPr>
          <w:lang w:val="nl-NL"/>
          <w:rPrChange w:id="710" w:author="H.J. Banken" w:date="2012-01-18T15:54:00Z">
            <w:rPr/>
          </w:rPrChange>
        </w:rPr>
        <w:t>bevestigde.</w:t>
      </w:r>
    </w:p>
    <w:p w14:paraId="356391D3" w14:textId="338D4FE3" w:rsidR="008A7D52" w:rsidRPr="003C159E" w:rsidRDefault="00614147" w:rsidP="004836C4">
      <w:pPr>
        <w:jc w:val="both"/>
        <w:rPr>
          <w:lang w:val="nl-NL"/>
          <w:rPrChange w:id="711" w:author="H.J. Banken" w:date="2012-01-18T15:54:00Z">
            <w:rPr/>
          </w:rPrChange>
        </w:rPr>
      </w:pPr>
      <w:r w:rsidRPr="003C159E">
        <w:rPr>
          <w:lang w:val="nl-NL"/>
          <w:rPrChange w:id="712" w:author="H.J. Banken" w:date="2012-01-18T15:54:00Z">
            <w:rPr/>
          </w:rPrChange>
        </w:rPr>
        <w:tab/>
      </w:r>
      <w:r w:rsidR="00901DC9" w:rsidRPr="003C159E">
        <w:rPr>
          <w:lang w:val="nl-NL"/>
          <w:rPrChange w:id="713" w:author="H.J. Banken" w:date="2012-01-18T15:54:00Z">
            <w:rPr/>
          </w:rPrChange>
        </w:rPr>
        <w:t>De studentassistenten waren niet erg nuttig bij dit project.</w:t>
      </w:r>
      <w:r w:rsidR="007328E9" w:rsidRPr="003C159E">
        <w:rPr>
          <w:lang w:val="nl-NL"/>
          <w:rPrChange w:id="714" w:author="H.J. Banken" w:date="2012-01-18T15:54:00Z">
            <w:rPr/>
          </w:rPrChange>
        </w:rPr>
        <w:t xml:space="preserve"> Ze toonde weinig ruggengra</w:t>
      </w:r>
      <w:r w:rsidR="002D10EE" w:rsidRPr="003C159E">
        <w:rPr>
          <w:lang w:val="nl-NL"/>
          <w:rPrChange w:id="715" w:author="H.J. Banken" w:date="2012-01-18T15:54:00Z">
            <w:rPr/>
          </w:rPrChange>
        </w:rPr>
        <w:t>at en leken daarom niet echt geï</w:t>
      </w:r>
      <w:r w:rsidR="007328E9" w:rsidRPr="003C159E">
        <w:rPr>
          <w:lang w:val="nl-NL"/>
          <w:rPrChange w:id="716" w:author="H.J. Banken" w:date="2012-01-18T15:54:00Z">
            <w:rPr/>
          </w:rPrChange>
        </w:rPr>
        <w:t>nteresseerd</w:t>
      </w:r>
      <w:r w:rsidR="002D10EE" w:rsidRPr="003C159E">
        <w:rPr>
          <w:lang w:val="nl-NL"/>
          <w:rPrChange w:id="717" w:author="H.J. Banken" w:date="2012-01-18T15:54:00Z">
            <w:rPr/>
          </w:rPrChange>
        </w:rPr>
        <w:t>. Hun rol in het project is mij volstrekt onduidelijk. De meetings met Arjen waren dan wel weer nuttig, elk projectteam heeft nou eenmaal een klein beetje een stok achter de deur nodig en Arjen was er om die te bieden.</w:t>
      </w:r>
    </w:p>
    <w:p w14:paraId="1FDB54A7" w14:textId="77777777" w:rsidR="003C159E" w:rsidRPr="003C159E" w:rsidRDefault="003C159E">
      <w:pPr>
        <w:rPr>
          <w:ins w:id="718" w:author="H.J. Banken" w:date="2012-01-18T15:52:00Z"/>
          <w:rFonts w:asciiTheme="majorHAnsi" w:eastAsiaTheme="majorEastAsia" w:hAnsiTheme="majorHAnsi" w:cstheme="majorBidi"/>
          <w:b/>
          <w:bCs/>
          <w:color w:val="345A8A" w:themeColor="accent1" w:themeShade="B5"/>
          <w:sz w:val="32"/>
          <w:szCs w:val="32"/>
          <w:lang w:val="nl-NL"/>
          <w:rPrChange w:id="719" w:author="H.J. Banken" w:date="2012-01-18T15:54:00Z">
            <w:rPr>
              <w:ins w:id="720" w:author="H.J. Banken" w:date="2012-01-18T15:52:00Z"/>
              <w:rFonts w:asciiTheme="majorHAnsi" w:eastAsiaTheme="majorEastAsia" w:hAnsiTheme="majorHAnsi" w:cstheme="majorBidi"/>
              <w:b/>
              <w:bCs/>
              <w:color w:val="345A8A" w:themeColor="accent1" w:themeShade="B5"/>
              <w:sz w:val="32"/>
              <w:szCs w:val="32"/>
            </w:rPr>
          </w:rPrChange>
        </w:rPr>
      </w:pPr>
      <w:bookmarkStart w:id="721" w:name="_Toc188520986"/>
      <w:ins w:id="722" w:author="H.J. Banken" w:date="2012-01-18T15:52:00Z">
        <w:r w:rsidRPr="003C159E">
          <w:rPr>
            <w:lang w:val="nl-NL"/>
            <w:rPrChange w:id="723" w:author="H.J. Banken" w:date="2012-01-18T15:54:00Z">
              <w:rPr/>
            </w:rPrChange>
          </w:rPr>
          <w:br w:type="page"/>
        </w:r>
      </w:ins>
    </w:p>
    <w:p w14:paraId="6388AEAB" w14:textId="77777777" w:rsidR="003C159E" w:rsidRPr="003C159E" w:rsidRDefault="003C159E" w:rsidP="008A7D52">
      <w:pPr>
        <w:pStyle w:val="Heading1"/>
        <w:rPr>
          <w:ins w:id="724" w:author="H.J. Banken" w:date="2012-01-18T15:53:00Z"/>
          <w:lang w:val="nl-NL"/>
          <w:rPrChange w:id="725" w:author="H.J. Banken" w:date="2012-01-18T15:54:00Z">
            <w:rPr>
              <w:ins w:id="726" w:author="H.J. Banken" w:date="2012-01-18T15:53:00Z"/>
            </w:rPr>
          </w:rPrChange>
        </w:rPr>
      </w:pPr>
      <w:bookmarkStart w:id="727" w:name="_Toc188527756"/>
      <w:ins w:id="728" w:author="H.J. Banken" w:date="2012-01-18T15:52:00Z">
        <w:r w:rsidRPr="003C159E">
          <w:rPr>
            <w:lang w:val="nl-NL"/>
            <w:rPrChange w:id="729" w:author="H.J. Banken" w:date="2012-01-18T15:54:00Z">
              <w:rPr/>
            </w:rPrChange>
          </w:rPr>
          <w:t>Alternatieven</w:t>
        </w:r>
      </w:ins>
      <w:bookmarkEnd w:id="727"/>
    </w:p>
    <w:p w14:paraId="123B1BC3" w14:textId="2ECCA8A0" w:rsidR="003C159E" w:rsidRPr="003C159E" w:rsidRDefault="003C159E" w:rsidP="003C159E">
      <w:pPr>
        <w:rPr>
          <w:ins w:id="730" w:author="H.J. Banken" w:date="2012-01-18T15:52:00Z"/>
          <w:lang w:val="nl-NL"/>
          <w:rPrChange w:id="731" w:author="H.J. Banken" w:date="2012-01-18T15:54:00Z">
            <w:rPr>
              <w:ins w:id="732" w:author="H.J. Banken" w:date="2012-01-18T15:52:00Z"/>
            </w:rPr>
          </w:rPrChange>
        </w:rPr>
        <w:pPrChange w:id="733" w:author="H.J. Banken" w:date="2012-01-18T15:53:00Z">
          <w:pPr>
            <w:pStyle w:val="Heading1"/>
          </w:pPr>
        </w:pPrChange>
      </w:pPr>
      <w:ins w:id="734" w:author="H.J. Banken" w:date="2012-01-18T15:53:00Z">
        <w:r w:rsidRPr="003C159E">
          <w:rPr>
            <w:lang w:val="nl-NL"/>
            <w:rPrChange w:id="735" w:author="H.J. Banken" w:date="2012-01-18T15:54:00Z">
              <w:rPr/>
            </w:rPrChange>
          </w:rPr>
          <w:t xml:space="preserve">Gedurende het project kwamen we er achter dat er enkele applicaties zijn die hetzelfde </w:t>
        </w:r>
      </w:ins>
      <w:ins w:id="736" w:author="H.J. Banken" w:date="2012-01-18T15:54:00Z">
        <w:r w:rsidRPr="003C159E">
          <w:rPr>
            <w:lang w:val="nl-NL"/>
            <w:rPrChange w:id="737" w:author="H.J. Banken" w:date="2012-01-18T15:54:00Z">
              <w:rPr/>
            </w:rPrChange>
          </w:rPr>
          <w:t>probleem voor de gebruiker oplossen</w:t>
        </w:r>
        <w:r>
          <w:rPr>
            <w:lang w:val="nl-NL"/>
          </w:rPr>
          <w:t xml:space="preserve">. </w:t>
        </w:r>
      </w:ins>
      <w:ins w:id="738" w:author="H.J. Banken" w:date="2012-01-18T15:55:00Z">
        <w:r w:rsidR="00080A48">
          <w:rPr>
            <w:lang w:val="nl-NL"/>
          </w:rPr>
          <w:t xml:space="preserve">Vooral toen </w:t>
        </w:r>
        <w:proofErr w:type="spellStart"/>
        <w:r w:rsidR="00080A48">
          <w:rPr>
            <w:lang w:val="nl-NL"/>
          </w:rPr>
          <w:t>Spotify</w:t>
        </w:r>
        <w:proofErr w:type="spellEnd"/>
        <w:r w:rsidR="00080A48">
          <w:rPr>
            <w:lang w:val="nl-NL"/>
          </w:rPr>
          <w:t xml:space="preserve"> </w:t>
        </w:r>
      </w:ins>
      <w:ins w:id="739" w:author="H.J. Banken" w:date="2012-01-18T15:56:00Z">
        <w:r w:rsidR="00080A48">
          <w:rPr>
            <w:lang w:val="nl-NL"/>
          </w:rPr>
          <w:t xml:space="preserve">op 30 november het </w:t>
        </w:r>
        <w:proofErr w:type="spellStart"/>
        <w:r w:rsidR="00080A48">
          <w:rPr>
            <w:lang w:val="nl-NL"/>
          </w:rPr>
          <w:t>Spotify</w:t>
        </w:r>
        <w:proofErr w:type="spellEnd"/>
        <w:r w:rsidR="00080A48">
          <w:rPr>
            <w:lang w:val="nl-NL"/>
          </w:rPr>
          <w:t xml:space="preserve"> </w:t>
        </w:r>
        <w:proofErr w:type="spellStart"/>
        <w:r w:rsidR="00080A48">
          <w:rPr>
            <w:lang w:val="nl-NL"/>
          </w:rPr>
          <w:t>Apps</w:t>
        </w:r>
        <w:proofErr w:type="spellEnd"/>
        <w:r w:rsidR="00080A48">
          <w:rPr>
            <w:lang w:val="nl-NL"/>
          </w:rPr>
          <w:t xml:space="preserve"> platform </w:t>
        </w:r>
        <w:proofErr w:type="spellStart"/>
        <w:r w:rsidR="00080A48">
          <w:rPr>
            <w:lang w:val="nl-NL"/>
          </w:rPr>
          <w:t>lancheerde</w:t>
        </w:r>
        <w:proofErr w:type="spellEnd"/>
        <w:r w:rsidR="00080A48">
          <w:rPr>
            <w:lang w:val="nl-NL"/>
          </w:rPr>
          <w:t xml:space="preserve"> kwamen er vergelijkbare applicaties beschikbaar. Deze</w:t>
        </w:r>
      </w:ins>
      <w:ins w:id="740" w:author="H.J. Banken" w:date="2012-01-18T15:57:00Z">
        <w:r w:rsidR="00080A48">
          <w:rPr>
            <w:lang w:val="nl-NL"/>
          </w:rPr>
          <w:t xml:space="preserve"> applicaties </w:t>
        </w:r>
      </w:ins>
      <w:ins w:id="741" w:author="H.J. Banken" w:date="2012-01-18T15:55:00Z">
        <w:r w:rsidR="00080A48">
          <w:rPr>
            <w:lang w:val="nl-NL"/>
          </w:rPr>
          <w:t xml:space="preserve">werken </w:t>
        </w:r>
      </w:ins>
      <w:ins w:id="742" w:author="H.J. Banken" w:date="2012-01-18T15:57:00Z">
        <w:r w:rsidR="00080A48">
          <w:rPr>
            <w:lang w:val="nl-NL"/>
          </w:rPr>
          <w:t xml:space="preserve">vaak wel anders, vooral de achterkant zit vaak simpeler in elkaar, wat de kwaliteit van de aanbevelingen niet altijd ten goede kan komen. Hieronder beschrijven we twee </w:t>
        </w:r>
      </w:ins>
      <w:proofErr w:type="spellStart"/>
      <w:ins w:id="743" w:author="H.J. Banken" w:date="2012-01-18T15:58:00Z">
        <w:r w:rsidR="00080A48">
          <w:rPr>
            <w:lang w:val="nl-NL"/>
          </w:rPr>
          <w:t>Spotify</w:t>
        </w:r>
        <w:proofErr w:type="spellEnd"/>
        <w:r w:rsidR="00080A48">
          <w:rPr>
            <w:lang w:val="nl-NL"/>
          </w:rPr>
          <w:t xml:space="preserve"> </w:t>
        </w:r>
      </w:ins>
      <w:proofErr w:type="spellStart"/>
      <w:ins w:id="744" w:author="H.J. Banken" w:date="2012-01-18T15:57:00Z">
        <w:r w:rsidR="00080A48">
          <w:rPr>
            <w:lang w:val="nl-NL"/>
          </w:rPr>
          <w:t>Apps</w:t>
        </w:r>
        <w:proofErr w:type="spellEnd"/>
        <w:r w:rsidR="00080A48">
          <w:rPr>
            <w:lang w:val="nl-NL"/>
          </w:rPr>
          <w:t>.</w:t>
        </w:r>
      </w:ins>
    </w:p>
    <w:p w14:paraId="3C4B5440" w14:textId="3E720250" w:rsidR="003C159E" w:rsidRDefault="003C159E" w:rsidP="003C159E">
      <w:pPr>
        <w:pStyle w:val="Heading2"/>
        <w:rPr>
          <w:ins w:id="745" w:author="H.J. Banken" w:date="2012-01-18T15:58:00Z"/>
        </w:rPr>
        <w:pPrChange w:id="746" w:author="H.J. Banken" w:date="2012-01-18T15:53:00Z">
          <w:pPr>
            <w:pStyle w:val="Heading1"/>
          </w:pPr>
        </w:pPrChange>
      </w:pPr>
      <w:bookmarkStart w:id="747" w:name="_Toc188527757"/>
      <w:proofErr w:type="spellStart"/>
      <w:ins w:id="748" w:author="H.J. Banken" w:date="2012-01-18T15:52:00Z">
        <w:r w:rsidRPr="003C159E">
          <w:rPr>
            <w:rPrChange w:id="749" w:author="H.J. Banken" w:date="2012-01-18T15:54:00Z">
              <w:rPr/>
            </w:rPrChange>
          </w:rPr>
          <w:t>Mood</w:t>
        </w:r>
        <w:proofErr w:type="spellEnd"/>
        <w:r w:rsidRPr="003C159E">
          <w:rPr>
            <w:rPrChange w:id="750" w:author="H.J. Banken" w:date="2012-01-18T15:54:00Z">
              <w:rPr/>
            </w:rPrChange>
          </w:rPr>
          <w:t xml:space="preserve"> Agent</w:t>
        </w:r>
      </w:ins>
      <w:bookmarkEnd w:id="747"/>
    </w:p>
    <w:p w14:paraId="523D6CE3" w14:textId="36CF97CC" w:rsidR="00C534AF" w:rsidRPr="00C534AF" w:rsidRDefault="00676EC3" w:rsidP="00C534AF">
      <w:pPr>
        <w:rPr>
          <w:ins w:id="751" w:author="H.J. Banken" w:date="2012-01-18T15:52:00Z"/>
          <w:rPrChange w:id="752" w:author="H.J. Banken" w:date="2012-01-18T15:58:00Z">
            <w:rPr>
              <w:ins w:id="753" w:author="H.J. Banken" w:date="2012-01-18T15:52:00Z"/>
            </w:rPr>
          </w:rPrChange>
        </w:rPr>
        <w:pPrChange w:id="754" w:author="H.J. Banken" w:date="2012-01-18T15:58:00Z">
          <w:pPr>
            <w:pStyle w:val="Heading1"/>
          </w:pPr>
        </w:pPrChange>
      </w:pPr>
      <w:ins w:id="755" w:author="H.J. Banken" w:date="2012-01-18T16:06:00Z">
        <w:r>
          <w:rPr>
            <w:noProof/>
          </w:rPr>
          <w:drawing>
            <wp:anchor distT="0" distB="0" distL="114300" distR="114300" simplePos="0" relativeHeight="251659264" behindDoc="0" locked="0" layoutInCell="1" allowOverlap="1" wp14:anchorId="47363012" wp14:editId="4AF0D82B">
              <wp:simplePos x="0" y="0"/>
              <wp:positionH relativeFrom="margin">
                <wp:posOffset>1600200</wp:posOffset>
              </wp:positionH>
              <wp:positionV relativeFrom="margin">
                <wp:posOffset>2971800</wp:posOffset>
              </wp:positionV>
              <wp:extent cx="3657600" cy="898525"/>
              <wp:effectExtent l="0" t="0" r="0" b="0"/>
              <wp:wrapSquare wrapText="bothSides"/>
              <wp:docPr id="3" name="Picture 3" descr="Lion:Users:herman:Desktop:Screen Shot 2012-01-18 at 16.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herman:Desktop:Screen Shot 2012-01-18 at 16.04.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898525"/>
                      </a:xfrm>
                      <a:prstGeom prst="rect">
                        <a:avLst/>
                      </a:prstGeom>
                      <a:noFill/>
                      <a:ln>
                        <a:noFill/>
                      </a:ln>
                    </pic:spPr>
                  </pic:pic>
                </a:graphicData>
              </a:graphic>
            </wp:anchor>
          </w:drawing>
        </w:r>
      </w:ins>
      <w:ins w:id="756" w:author="H.J. Banken" w:date="2012-01-18T15:58:00Z">
        <w:r w:rsidR="00C534AF">
          <w:t xml:space="preserve">Mood Agent is </w:t>
        </w:r>
        <w:proofErr w:type="spellStart"/>
        <w:r w:rsidR="00C534AF">
          <w:t>een</w:t>
        </w:r>
        <w:proofErr w:type="spellEnd"/>
        <w:r w:rsidR="00C534AF">
          <w:t xml:space="preserve"> </w:t>
        </w:r>
      </w:ins>
      <w:ins w:id="757" w:author="H.J. Banken" w:date="2012-01-18T16:00:00Z">
        <w:r w:rsidR="00C534AF">
          <w:t xml:space="preserve">platform </w:t>
        </w:r>
        <w:proofErr w:type="spellStart"/>
        <w:r w:rsidR="00C534AF">
          <w:t>dat</w:t>
        </w:r>
        <w:proofErr w:type="spellEnd"/>
        <w:r w:rsidR="00C534AF">
          <w:t xml:space="preserve"> </w:t>
        </w:r>
        <w:proofErr w:type="spellStart"/>
        <w:r w:rsidR="00C534AF">
          <w:t>muziek</w:t>
        </w:r>
        <w:proofErr w:type="spellEnd"/>
        <w:r w:rsidR="00C534AF">
          <w:t xml:space="preserve"> </w:t>
        </w:r>
        <w:proofErr w:type="spellStart"/>
        <w:r w:rsidR="00C534AF">
          <w:t>organiseert</w:t>
        </w:r>
        <w:proofErr w:type="spellEnd"/>
        <w:r w:rsidR="00C534AF">
          <w:t xml:space="preserve"> </w:t>
        </w:r>
        <w:proofErr w:type="spellStart"/>
        <w:r w:rsidR="00C534AF">
          <w:t>gebaseerd</w:t>
        </w:r>
        <w:proofErr w:type="spellEnd"/>
        <w:r w:rsidR="00C534AF">
          <w:t xml:space="preserve"> op </w:t>
        </w:r>
        <w:proofErr w:type="spellStart"/>
        <w:r w:rsidR="00C534AF">
          <w:t>een</w:t>
        </w:r>
        <w:proofErr w:type="spellEnd"/>
        <w:r w:rsidR="00C534AF">
          <w:t xml:space="preserve"> </w:t>
        </w:r>
        <w:proofErr w:type="spellStart"/>
        <w:r w:rsidR="00C534AF">
          <w:t>vijftal</w:t>
        </w:r>
        <w:proofErr w:type="spellEnd"/>
        <w:r w:rsidR="00C534AF">
          <w:t xml:space="preserve"> moods. We </w:t>
        </w:r>
        <w:proofErr w:type="spellStart"/>
        <w:r w:rsidR="00C534AF">
          <w:t>wisten</w:t>
        </w:r>
        <w:proofErr w:type="spellEnd"/>
        <w:r w:rsidR="00C534AF">
          <w:t xml:space="preserve"> </w:t>
        </w:r>
        <w:proofErr w:type="spellStart"/>
        <w:r w:rsidR="00C534AF">
          <w:t>niet</w:t>
        </w:r>
        <w:proofErr w:type="spellEnd"/>
        <w:r w:rsidR="00C534AF">
          <w:t xml:space="preserve"> van het </w:t>
        </w:r>
        <w:proofErr w:type="spellStart"/>
        <w:r w:rsidR="00C534AF">
          <w:t>bestaan</w:t>
        </w:r>
        <w:proofErr w:type="spellEnd"/>
        <w:r w:rsidR="00C534AF">
          <w:t xml:space="preserve"> van </w:t>
        </w:r>
        <w:proofErr w:type="spellStart"/>
        <w:r w:rsidR="00C534AF">
          <w:t>dit</w:t>
        </w:r>
        <w:proofErr w:type="spellEnd"/>
        <w:r w:rsidR="00C534AF">
          <w:t xml:space="preserve"> </w:t>
        </w:r>
        <w:proofErr w:type="spellStart"/>
        <w:r w:rsidR="00C534AF">
          <w:t>bedrijf</w:t>
        </w:r>
        <w:proofErr w:type="spellEnd"/>
        <w:r w:rsidR="00C534AF">
          <w:t xml:space="preserve"> </w:t>
        </w:r>
        <w:proofErr w:type="spellStart"/>
        <w:proofErr w:type="gramStart"/>
        <w:r w:rsidR="00C534AF">
          <w:t>af</w:t>
        </w:r>
        <w:proofErr w:type="spellEnd"/>
        <w:proofErr w:type="gramEnd"/>
        <w:r w:rsidR="00C534AF">
          <w:t xml:space="preserve"> tot </w:t>
        </w:r>
        <w:proofErr w:type="spellStart"/>
        <w:r w:rsidR="00C534AF">
          <w:t>dat</w:t>
        </w:r>
        <w:proofErr w:type="spellEnd"/>
        <w:r w:rsidR="00C534AF">
          <w:t xml:space="preserve"> het </w:t>
        </w:r>
        <w:proofErr w:type="spellStart"/>
        <w:r w:rsidR="00C534AF">
          <w:t>haar</w:t>
        </w:r>
        <w:proofErr w:type="spellEnd"/>
        <w:r w:rsidR="00C534AF">
          <w:t xml:space="preserve"> </w:t>
        </w:r>
        <w:proofErr w:type="spellStart"/>
        <w:r w:rsidR="00C534AF">
          <w:t>Spotify</w:t>
        </w:r>
        <w:proofErr w:type="spellEnd"/>
        <w:r w:rsidR="00C534AF">
          <w:t xml:space="preserve"> app </w:t>
        </w:r>
        <w:proofErr w:type="spellStart"/>
        <w:r w:rsidR="00C534AF">
          <w:t>publiceerde</w:t>
        </w:r>
        <w:proofErr w:type="spellEnd"/>
        <w:r w:rsidR="00C534AF">
          <w:t xml:space="preserve">. Mood Agent </w:t>
        </w:r>
        <w:proofErr w:type="spellStart"/>
        <w:r w:rsidR="00C534AF">
          <w:t>stelt</w:t>
        </w:r>
        <w:proofErr w:type="spellEnd"/>
        <w:r w:rsidR="00C534AF">
          <w:t xml:space="preserve"> de </w:t>
        </w:r>
        <w:proofErr w:type="spellStart"/>
        <w:r w:rsidR="00C534AF">
          <w:t>gebruiker</w:t>
        </w:r>
        <w:proofErr w:type="spellEnd"/>
        <w:r w:rsidR="00C534AF">
          <w:t xml:space="preserve"> in </w:t>
        </w:r>
        <w:proofErr w:type="spellStart"/>
        <w:r w:rsidR="00C534AF">
          <w:t>staat</w:t>
        </w:r>
        <w:proofErr w:type="spellEnd"/>
        <w:r w:rsidR="00C534AF">
          <w:t xml:space="preserve"> </w:t>
        </w:r>
        <w:proofErr w:type="spellStart"/>
        <w:proofErr w:type="gramStart"/>
        <w:r w:rsidR="00C534AF">
          <w:t>om</w:t>
        </w:r>
        <w:proofErr w:type="spellEnd"/>
        <w:proofErr w:type="gramEnd"/>
        <w:r w:rsidR="00C534AF">
          <w:t xml:space="preserve"> </w:t>
        </w:r>
        <w:proofErr w:type="spellStart"/>
        <w:r w:rsidR="00C534AF">
          <w:t>een</w:t>
        </w:r>
        <w:proofErr w:type="spellEnd"/>
        <w:r w:rsidR="00C534AF">
          <w:t xml:space="preserve"> </w:t>
        </w:r>
        <w:proofErr w:type="spellStart"/>
        <w:r w:rsidR="00C534AF">
          <w:t>afspeellijst</w:t>
        </w:r>
        <w:proofErr w:type="spellEnd"/>
        <w:r w:rsidR="00C534AF">
          <w:t xml:space="preserve"> </w:t>
        </w:r>
        <w:proofErr w:type="spellStart"/>
        <w:r w:rsidR="00C534AF">
          <w:t>te</w:t>
        </w:r>
        <w:proofErr w:type="spellEnd"/>
        <w:r w:rsidR="00C534AF">
          <w:t xml:space="preserve"> </w:t>
        </w:r>
        <w:proofErr w:type="spellStart"/>
        <w:r w:rsidR="00C534AF">
          <w:t>maken</w:t>
        </w:r>
        <w:proofErr w:type="spellEnd"/>
        <w:r w:rsidR="00C534AF">
          <w:t xml:space="preserve"> </w:t>
        </w:r>
      </w:ins>
      <w:ins w:id="758" w:author="H.J. Banken" w:date="2012-01-18T16:01:00Z">
        <w:r w:rsidR="00C534AF">
          <w:t xml:space="preserve">van </w:t>
        </w:r>
        <w:proofErr w:type="spellStart"/>
        <w:r w:rsidR="00C534AF">
          <w:t>muziek</w:t>
        </w:r>
        <w:proofErr w:type="spellEnd"/>
        <w:r w:rsidR="00C534AF">
          <w:t xml:space="preserve"> die </w:t>
        </w:r>
        <w:proofErr w:type="spellStart"/>
        <w:r w:rsidR="00C534AF">
          <w:t>hij</w:t>
        </w:r>
        <w:proofErr w:type="spellEnd"/>
        <w:r w:rsidR="00C534AF">
          <w:t xml:space="preserve"> of </w:t>
        </w:r>
        <w:proofErr w:type="spellStart"/>
        <w:r w:rsidR="00C534AF">
          <w:t>zij</w:t>
        </w:r>
        <w:proofErr w:type="spellEnd"/>
        <w:r w:rsidR="00C534AF">
          <w:t xml:space="preserve"> </w:t>
        </w:r>
        <w:proofErr w:type="spellStart"/>
        <w:r w:rsidR="00C534AF">
          <w:t>naar</w:t>
        </w:r>
        <w:proofErr w:type="spellEnd"/>
        <w:r w:rsidR="00C534AF">
          <w:t xml:space="preserve"> het </w:t>
        </w:r>
        <w:proofErr w:type="spellStart"/>
        <w:r w:rsidR="00C534AF">
          <w:t>applicatie</w:t>
        </w:r>
        <w:proofErr w:type="spellEnd"/>
        <w:r w:rsidR="00C534AF">
          <w:t xml:space="preserve"> </w:t>
        </w:r>
        <w:proofErr w:type="spellStart"/>
        <w:r w:rsidR="00C534AF">
          <w:t>venster</w:t>
        </w:r>
        <w:proofErr w:type="spellEnd"/>
        <w:r w:rsidR="00C534AF">
          <w:t xml:space="preserve"> </w:t>
        </w:r>
        <w:proofErr w:type="spellStart"/>
        <w:r w:rsidR="00C534AF">
          <w:t>sleept</w:t>
        </w:r>
        <w:proofErr w:type="spellEnd"/>
        <w:r w:rsidR="00C534AF">
          <w:t xml:space="preserve"> </w:t>
        </w:r>
        <w:proofErr w:type="spellStart"/>
        <w:r w:rsidR="00C534AF">
          <w:t>gefilterd</w:t>
        </w:r>
        <w:proofErr w:type="spellEnd"/>
        <w:r w:rsidR="00C534AF">
          <w:t xml:space="preserve"> op </w:t>
        </w:r>
        <w:proofErr w:type="spellStart"/>
        <w:r w:rsidR="00C534AF">
          <w:t>deze</w:t>
        </w:r>
        <w:proofErr w:type="spellEnd"/>
        <w:r w:rsidR="00C534AF">
          <w:t xml:space="preserve"> moods. </w:t>
        </w:r>
        <w:proofErr w:type="spellStart"/>
        <w:r w:rsidR="00C534AF">
          <w:t>Daarbij</w:t>
        </w:r>
        <w:proofErr w:type="spellEnd"/>
        <w:r w:rsidR="00C534AF">
          <w:t xml:space="preserve"> is het </w:t>
        </w:r>
        <w:proofErr w:type="spellStart"/>
        <w:r w:rsidR="00C534AF">
          <w:t>mogelijk</w:t>
        </w:r>
        <w:proofErr w:type="spellEnd"/>
        <w:r w:rsidR="00C534AF">
          <w:t xml:space="preserve"> </w:t>
        </w:r>
        <w:proofErr w:type="spellStart"/>
        <w:r w:rsidR="00C534AF">
          <w:t>aan</w:t>
        </w:r>
        <w:proofErr w:type="spellEnd"/>
        <w:r w:rsidR="00C534AF">
          <w:t xml:space="preserve"> </w:t>
        </w:r>
        <w:proofErr w:type="spellStart"/>
        <w:proofErr w:type="gramStart"/>
        <w:r w:rsidR="00C534AF">
          <w:t>te</w:t>
        </w:r>
        <w:proofErr w:type="spellEnd"/>
        <w:proofErr w:type="gramEnd"/>
        <w:r w:rsidR="00C534AF">
          <w:t xml:space="preserve"> </w:t>
        </w:r>
        <w:proofErr w:type="spellStart"/>
        <w:r w:rsidR="00C534AF">
          <w:t>geven</w:t>
        </w:r>
        <w:proofErr w:type="spellEnd"/>
        <w:r w:rsidR="00C534AF">
          <w:t xml:space="preserve"> </w:t>
        </w:r>
        <w:proofErr w:type="spellStart"/>
        <w:r w:rsidR="00C534AF">
          <w:t>wat</w:t>
        </w:r>
        <w:proofErr w:type="spellEnd"/>
        <w:r w:rsidR="00C534AF">
          <w:t xml:space="preserve"> het </w:t>
        </w:r>
        <w:proofErr w:type="spellStart"/>
        <w:r w:rsidR="00C534AF">
          <w:t>verloop</w:t>
        </w:r>
        <w:proofErr w:type="spellEnd"/>
        <w:r w:rsidR="00C534AF">
          <w:t xml:space="preserve"> van </w:t>
        </w:r>
        <w:proofErr w:type="spellStart"/>
        <w:r w:rsidR="00C534AF">
          <w:t>deze</w:t>
        </w:r>
        <w:proofErr w:type="spellEnd"/>
        <w:r w:rsidR="00C534AF">
          <w:t xml:space="preserve"> moods </w:t>
        </w:r>
        <w:proofErr w:type="spellStart"/>
        <w:r w:rsidR="00C534AF">
          <w:t>moet</w:t>
        </w:r>
        <w:proofErr w:type="spellEnd"/>
        <w:r w:rsidR="00C534AF">
          <w:t xml:space="preserve"> </w:t>
        </w:r>
        <w:proofErr w:type="spellStart"/>
        <w:r w:rsidR="00C534AF">
          <w:t>zijn</w:t>
        </w:r>
        <w:proofErr w:type="spellEnd"/>
        <w:r w:rsidR="00C534AF">
          <w:t xml:space="preserve">. </w:t>
        </w:r>
        <w:proofErr w:type="spellStart"/>
        <w:r w:rsidR="00C534AF">
          <w:t>Eerst</w:t>
        </w:r>
        <w:proofErr w:type="spellEnd"/>
        <w:r w:rsidR="00C534AF">
          <w:t xml:space="preserve"> </w:t>
        </w:r>
        <w:proofErr w:type="spellStart"/>
        <w:proofErr w:type="gramStart"/>
        <w:r w:rsidR="00C534AF">
          <w:t>kan</w:t>
        </w:r>
        <w:proofErr w:type="spellEnd"/>
        <w:proofErr w:type="gramEnd"/>
        <w:r w:rsidR="00C534AF">
          <w:t xml:space="preserve"> </w:t>
        </w:r>
        <w:proofErr w:type="spellStart"/>
        <w:r w:rsidR="00C534AF">
          <w:t>er</w:t>
        </w:r>
        <w:proofErr w:type="spellEnd"/>
        <w:r w:rsidR="00C534AF">
          <w:t xml:space="preserve"> </w:t>
        </w:r>
        <w:proofErr w:type="spellStart"/>
        <w:r w:rsidR="00C534AF">
          <w:t>bijvoorbeeld</w:t>
        </w:r>
        <w:proofErr w:type="spellEnd"/>
        <w:r w:rsidR="00C534AF">
          <w:t xml:space="preserve"> </w:t>
        </w:r>
        <w:proofErr w:type="spellStart"/>
        <w:r w:rsidR="00C534AF">
          <w:t>veel</w:t>
        </w:r>
        <w:proofErr w:type="spellEnd"/>
        <w:r w:rsidR="00C534AF">
          <w:t xml:space="preserve"> </w:t>
        </w:r>
        <w:proofErr w:type="spellStart"/>
        <w:r w:rsidR="00C534AF">
          <w:t>vrolijke</w:t>
        </w:r>
        <w:proofErr w:type="spellEnd"/>
        <w:r w:rsidR="00C534AF">
          <w:t xml:space="preserve"> </w:t>
        </w:r>
        <w:proofErr w:type="spellStart"/>
        <w:r w:rsidR="00C534AF">
          <w:t>muziek</w:t>
        </w:r>
        <w:proofErr w:type="spellEnd"/>
        <w:r w:rsidR="00C534AF">
          <w:t xml:space="preserve"> </w:t>
        </w:r>
        <w:proofErr w:type="spellStart"/>
        <w:r w:rsidR="00C534AF">
          <w:t>zijn</w:t>
        </w:r>
        <w:proofErr w:type="spellEnd"/>
        <w:r w:rsidR="00C534AF">
          <w:t xml:space="preserve">, </w:t>
        </w:r>
        <w:proofErr w:type="spellStart"/>
        <w:r w:rsidR="00C534AF">
          <w:t>dan</w:t>
        </w:r>
        <w:proofErr w:type="spellEnd"/>
        <w:r w:rsidR="00C534AF">
          <w:t xml:space="preserve"> </w:t>
        </w:r>
        <w:proofErr w:type="spellStart"/>
        <w:r w:rsidR="00C534AF">
          <w:t>komt</w:t>
        </w:r>
        <w:proofErr w:type="spellEnd"/>
        <w:r w:rsidR="00C534AF">
          <w:t xml:space="preserve"> </w:t>
        </w:r>
        <w:proofErr w:type="spellStart"/>
        <w:r w:rsidR="00C534AF">
          <w:t>er</w:t>
        </w:r>
        <w:proofErr w:type="spellEnd"/>
        <w:r w:rsidR="00C534AF">
          <w:t xml:space="preserve"> steeds </w:t>
        </w:r>
        <w:proofErr w:type="spellStart"/>
        <w:r w:rsidR="00C534AF">
          <w:t>iets</w:t>
        </w:r>
        <w:proofErr w:type="spellEnd"/>
        <w:r w:rsidR="00C534AF">
          <w:t xml:space="preserve"> minder </w:t>
        </w:r>
        <w:proofErr w:type="spellStart"/>
        <w:r w:rsidR="00C534AF">
          <w:t>vrolijke</w:t>
        </w:r>
        <w:proofErr w:type="spellEnd"/>
        <w:r w:rsidR="00C534AF">
          <w:t xml:space="preserve"> </w:t>
        </w:r>
        <w:proofErr w:type="spellStart"/>
        <w:r w:rsidR="00C534AF">
          <w:t>muziek</w:t>
        </w:r>
        <w:proofErr w:type="spellEnd"/>
        <w:r w:rsidR="00C534AF">
          <w:t xml:space="preserve"> en tot slot </w:t>
        </w:r>
        <w:proofErr w:type="spellStart"/>
        <w:r w:rsidR="00C534AF">
          <w:t>wordt</w:t>
        </w:r>
        <w:proofErr w:type="spellEnd"/>
        <w:r w:rsidR="00C534AF">
          <w:t xml:space="preserve"> </w:t>
        </w:r>
        <w:proofErr w:type="spellStart"/>
        <w:r w:rsidR="00C534AF">
          <w:t>er</w:t>
        </w:r>
        <w:proofErr w:type="spellEnd"/>
        <w:r w:rsidR="00C534AF">
          <w:t xml:space="preserve"> </w:t>
        </w:r>
        <w:proofErr w:type="spellStart"/>
        <w:r w:rsidR="00C534AF">
          <w:t>afgesloten</w:t>
        </w:r>
        <w:proofErr w:type="spellEnd"/>
        <w:r w:rsidR="00C534AF">
          <w:t xml:space="preserve"> met </w:t>
        </w:r>
        <w:proofErr w:type="spellStart"/>
        <w:r w:rsidR="00C534AF">
          <w:t>nog</w:t>
        </w:r>
        <w:proofErr w:type="spellEnd"/>
        <w:r w:rsidR="00C534AF">
          <w:t xml:space="preserve"> </w:t>
        </w:r>
        <w:proofErr w:type="spellStart"/>
        <w:r w:rsidR="00C534AF">
          <w:t>een</w:t>
        </w:r>
        <w:proofErr w:type="spellEnd"/>
        <w:r w:rsidR="00C534AF">
          <w:t xml:space="preserve"> </w:t>
        </w:r>
        <w:proofErr w:type="spellStart"/>
        <w:r w:rsidR="00C534AF">
          <w:t>portie</w:t>
        </w:r>
        <w:proofErr w:type="spellEnd"/>
        <w:r w:rsidR="00C534AF">
          <w:t xml:space="preserve"> </w:t>
        </w:r>
        <w:proofErr w:type="spellStart"/>
        <w:r w:rsidR="00C534AF">
          <w:t>vrolijke</w:t>
        </w:r>
        <w:proofErr w:type="spellEnd"/>
        <w:r w:rsidR="00C534AF">
          <w:t xml:space="preserve"> </w:t>
        </w:r>
        <w:proofErr w:type="spellStart"/>
        <w:r w:rsidR="00C534AF">
          <w:t>muziek</w:t>
        </w:r>
        <w:proofErr w:type="spellEnd"/>
        <w:r w:rsidR="00C534AF">
          <w:t xml:space="preserve">. </w:t>
        </w:r>
      </w:ins>
      <w:ins w:id="759" w:author="H.J. Banken" w:date="2012-01-18T16:03:00Z">
        <w:r w:rsidR="00C534AF">
          <w:t xml:space="preserve">We </w:t>
        </w:r>
        <w:proofErr w:type="spellStart"/>
        <w:r w:rsidR="00C534AF">
          <w:t>weten</w:t>
        </w:r>
        <w:proofErr w:type="spellEnd"/>
        <w:r w:rsidR="00C534AF">
          <w:t xml:space="preserve"> </w:t>
        </w:r>
        <w:proofErr w:type="spellStart"/>
        <w:r w:rsidR="00C534AF">
          <w:t>niet</w:t>
        </w:r>
        <w:proofErr w:type="spellEnd"/>
        <w:r w:rsidR="00C534AF">
          <w:t xml:space="preserve"> </w:t>
        </w:r>
        <w:proofErr w:type="spellStart"/>
        <w:r w:rsidR="00C534AF">
          <w:t>welke</w:t>
        </w:r>
        <w:proofErr w:type="spellEnd"/>
        <w:r w:rsidR="00C534AF">
          <w:t xml:space="preserve"> </w:t>
        </w:r>
        <w:proofErr w:type="spellStart"/>
        <w:r w:rsidR="00C534AF">
          <w:t>technologie</w:t>
        </w:r>
        <w:proofErr w:type="spellEnd"/>
        <w:r w:rsidR="00C534AF">
          <w:t xml:space="preserve"> Mood Agent </w:t>
        </w:r>
        <w:proofErr w:type="spellStart"/>
        <w:r w:rsidR="00C534AF">
          <w:t>gebruikt</w:t>
        </w:r>
        <w:proofErr w:type="spellEnd"/>
        <w:r w:rsidR="00C534AF">
          <w:t xml:space="preserve"> </w:t>
        </w:r>
        <w:proofErr w:type="spellStart"/>
        <w:proofErr w:type="gramStart"/>
        <w:r w:rsidR="00C534AF">
          <w:t>om</w:t>
        </w:r>
        <w:proofErr w:type="spellEnd"/>
        <w:proofErr w:type="gramEnd"/>
        <w:r w:rsidR="00C534AF">
          <w:t xml:space="preserve"> </w:t>
        </w:r>
        <w:proofErr w:type="spellStart"/>
        <w:r w:rsidR="00C534AF">
          <w:t>muziek</w:t>
        </w:r>
        <w:proofErr w:type="spellEnd"/>
        <w:r w:rsidR="00C534AF">
          <w:t xml:space="preserve"> </w:t>
        </w:r>
        <w:proofErr w:type="spellStart"/>
        <w:r w:rsidR="00C534AF">
          <w:t>te</w:t>
        </w:r>
        <w:proofErr w:type="spellEnd"/>
        <w:r w:rsidR="00C534AF">
          <w:t xml:space="preserve"> </w:t>
        </w:r>
        <w:proofErr w:type="spellStart"/>
        <w:r w:rsidR="00C534AF">
          <w:t>indexeren</w:t>
        </w:r>
        <w:proofErr w:type="spellEnd"/>
        <w:r w:rsidR="00C534AF">
          <w:t xml:space="preserve"> op moods.</w:t>
        </w:r>
      </w:ins>
    </w:p>
    <w:p w14:paraId="47DE1F1F" w14:textId="30EBDCF7" w:rsidR="008A7D52" w:rsidRPr="003C159E" w:rsidRDefault="008A7D52" w:rsidP="003C159E">
      <w:pPr>
        <w:pStyle w:val="Heading2"/>
        <w:rPr>
          <w:rPrChange w:id="760" w:author="H.J. Banken" w:date="2012-01-18T15:54:00Z">
            <w:rPr/>
          </w:rPrChange>
        </w:rPr>
        <w:pPrChange w:id="761" w:author="H.J. Banken" w:date="2012-01-18T15:53:00Z">
          <w:pPr>
            <w:pStyle w:val="Heading1"/>
          </w:pPr>
        </w:pPrChange>
      </w:pPr>
      <w:bookmarkStart w:id="762" w:name="_Toc188527758"/>
      <w:proofErr w:type="spellStart"/>
      <w:r w:rsidRPr="003C159E">
        <w:rPr>
          <w:rPrChange w:id="763" w:author="H.J. Banken" w:date="2012-01-18T15:54:00Z">
            <w:rPr/>
          </w:rPrChange>
        </w:rPr>
        <w:t>Mood</w:t>
      </w:r>
      <w:proofErr w:type="spellEnd"/>
      <w:r w:rsidRPr="003C159E">
        <w:rPr>
          <w:rPrChange w:id="764" w:author="H.J. Banken" w:date="2012-01-18T15:54:00Z">
            <w:rPr/>
          </w:rPrChange>
        </w:rPr>
        <w:t xml:space="preserve"> </w:t>
      </w:r>
      <w:proofErr w:type="spellStart"/>
      <w:r w:rsidRPr="003C159E">
        <w:rPr>
          <w:rPrChange w:id="765" w:author="H.J. Banken" w:date="2012-01-18T15:54:00Z">
            <w:rPr/>
          </w:rPrChange>
        </w:rPr>
        <w:t>Knobs</w:t>
      </w:r>
      <w:bookmarkEnd w:id="721"/>
      <w:bookmarkEnd w:id="762"/>
      <w:proofErr w:type="spellEnd"/>
    </w:p>
    <w:p w14:paraId="66DBA611" w14:textId="003CBE93" w:rsidR="008A7D52" w:rsidRPr="003C159E" w:rsidRDefault="008A7D52" w:rsidP="008A7D52">
      <w:pPr>
        <w:rPr>
          <w:rFonts w:ascii="Times" w:eastAsia="Times New Roman" w:hAnsi="Times" w:cs="Times New Roman"/>
          <w:sz w:val="20"/>
          <w:szCs w:val="20"/>
          <w:lang w:val="nl-NL"/>
          <w:rPrChange w:id="766" w:author="H.J. Banken" w:date="2012-01-18T15:54:00Z">
            <w:rPr>
              <w:rFonts w:ascii="Times" w:eastAsia="Times New Roman" w:hAnsi="Times" w:cs="Times New Roman"/>
              <w:sz w:val="20"/>
              <w:szCs w:val="20"/>
            </w:rPr>
          </w:rPrChange>
        </w:rPr>
      </w:pPr>
      <w:r w:rsidRPr="003C159E">
        <w:rPr>
          <w:lang w:val="nl-NL"/>
          <w:rPrChange w:id="767" w:author="H.J. Banken" w:date="2012-01-18T15:54:00Z">
            <w:rPr/>
          </w:rPrChange>
        </w:rPr>
        <w:t xml:space="preserve">Op 3 december begon </w:t>
      </w:r>
      <w:proofErr w:type="spellStart"/>
      <w:r w:rsidRPr="003C159E">
        <w:rPr>
          <w:lang w:val="nl-NL"/>
          <w:rPrChange w:id="768" w:author="H.J. Banken" w:date="2012-01-18T15:54:00Z">
            <w:rPr/>
          </w:rPrChange>
        </w:rPr>
        <w:t>Alex</w:t>
      </w:r>
      <w:proofErr w:type="spellEnd"/>
      <w:r w:rsidRPr="003C159E">
        <w:rPr>
          <w:lang w:val="nl-NL"/>
          <w:rPrChange w:id="769" w:author="H.J. Banken" w:date="2012-01-18T15:54:00Z">
            <w:rPr/>
          </w:rPrChange>
        </w:rPr>
        <w:t xml:space="preserve"> </w:t>
      </w:r>
      <w:proofErr w:type="spellStart"/>
      <w:r w:rsidRPr="003C159E">
        <w:rPr>
          <w:lang w:val="nl-NL"/>
          <w:rPrChange w:id="770" w:author="H.J. Banken" w:date="2012-01-18T15:54:00Z">
            <w:rPr/>
          </w:rPrChange>
        </w:rPr>
        <w:t>Micheal</w:t>
      </w:r>
      <w:proofErr w:type="spellEnd"/>
      <w:r w:rsidRPr="003C159E">
        <w:rPr>
          <w:lang w:val="nl-NL"/>
          <w:rPrChange w:id="771" w:author="H.J. Banken" w:date="2012-01-18T15:54:00Z">
            <w:rPr/>
          </w:rPrChange>
        </w:rPr>
        <w:t xml:space="preserve"> met Fredrik </w:t>
      </w:r>
      <w:proofErr w:type="spellStart"/>
      <w:r w:rsidRPr="003C159E">
        <w:rPr>
          <w:lang w:val="nl-NL"/>
          <w:rPrChange w:id="772" w:author="H.J. Banken" w:date="2012-01-18T15:54:00Z">
            <w:rPr/>
          </w:rPrChange>
        </w:rPr>
        <w:t>Möllerstrand</w:t>
      </w:r>
      <w:proofErr w:type="spellEnd"/>
      <w:r w:rsidRPr="003C159E">
        <w:rPr>
          <w:lang w:val="nl-NL"/>
          <w:rPrChange w:id="773" w:author="H.J. Banken" w:date="2012-01-18T15:54:00Z">
            <w:rPr/>
          </w:rPrChange>
        </w:rPr>
        <w:t xml:space="preserve"> en Johan </w:t>
      </w:r>
      <w:proofErr w:type="spellStart"/>
      <w:r w:rsidRPr="003C159E">
        <w:rPr>
          <w:lang w:val="nl-NL"/>
          <w:rPrChange w:id="774" w:author="H.J. Banken" w:date="2012-01-18T15:54:00Z">
            <w:rPr/>
          </w:rPrChange>
        </w:rPr>
        <w:t>Liesén</w:t>
      </w:r>
      <w:proofErr w:type="spellEnd"/>
      <w:r w:rsidRPr="003C159E">
        <w:rPr>
          <w:lang w:val="nl-NL"/>
          <w:rPrChange w:id="775" w:author="H.J. Banken" w:date="2012-01-18T15:54:00Z">
            <w:rPr/>
          </w:rPrChange>
        </w:rPr>
        <w:t xml:space="preserve"> aan de </w:t>
      </w:r>
      <w:proofErr w:type="spellStart"/>
      <w:r w:rsidRPr="003C159E">
        <w:rPr>
          <w:lang w:val="nl-NL"/>
          <w:rPrChange w:id="776" w:author="H.J. Banken" w:date="2012-01-18T15:54:00Z">
            <w:rPr/>
          </w:rPrChange>
        </w:rPr>
        <w:t>Spotify</w:t>
      </w:r>
      <w:proofErr w:type="spellEnd"/>
      <w:r w:rsidRPr="003C159E">
        <w:rPr>
          <w:lang w:val="nl-NL"/>
          <w:rPrChange w:id="777" w:author="H.J. Banken" w:date="2012-01-18T15:54:00Z">
            <w:rPr/>
          </w:rPrChange>
        </w:rPr>
        <w:t xml:space="preserve"> </w:t>
      </w:r>
      <w:proofErr w:type="spellStart"/>
      <w:r w:rsidRPr="003C159E">
        <w:rPr>
          <w:lang w:val="nl-NL"/>
          <w:rPrChange w:id="778" w:author="H.J. Banken" w:date="2012-01-18T15:54:00Z">
            <w:rPr/>
          </w:rPrChange>
        </w:rPr>
        <w:t>plugin</w:t>
      </w:r>
      <w:proofErr w:type="spellEnd"/>
      <w:r w:rsidRPr="003C159E">
        <w:rPr>
          <w:lang w:val="nl-NL"/>
          <w:rPrChange w:id="779" w:author="H.J. Banken" w:date="2012-01-18T15:54:00Z">
            <w:rPr/>
          </w:rPrChange>
        </w:rPr>
        <w:t xml:space="preserve"> </w:t>
      </w:r>
      <w:proofErr w:type="spellStart"/>
      <w:r w:rsidRPr="003C159E">
        <w:rPr>
          <w:lang w:val="nl-NL"/>
          <w:rPrChange w:id="780" w:author="H.J. Banken" w:date="2012-01-18T15:54:00Z">
            <w:rPr/>
          </w:rPrChange>
        </w:rPr>
        <w:t>Mood</w:t>
      </w:r>
      <w:proofErr w:type="spellEnd"/>
      <w:r w:rsidRPr="003C159E">
        <w:rPr>
          <w:lang w:val="nl-NL"/>
          <w:rPrChange w:id="781" w:author="H.J. Banken" w:date="2012-01-18T15:54:00Z">
            <w:rPr/>
          </w:rPrChange>
        </w:rPr>
        <w:t xml:space="preserve"> </w:t>
      </w:r>
      <w:proofErr w:type="spellStart"/>
      <w:r w:rsidRPr="003C159E">
        <w:rPr>
          <w:lang w:val="nl-NL"/>
          <w:rPrChange w:id="782" w:author="H.J. Banken" w:date="2012-01-18T15:54:00Z">
            <w:rPr/>
          </w:rPrChange>
        </w:rPr>
        <w:t>Knobs</w:t>
      </w:r>
      <w:proofErr w:type="spellEnd"/>
      <w:r w:rsidRPr="003C159E">
        <w:rPr>
          <w:lang w:val="nl-NL"/>
          <w:rPrChange w:id="783" w:author="H.J. Banken" w:date="2012-01-18T15:54:00Z">
            <w:rPr/>
          </w:rPrChange>
        </w:rPr>
        <w:t xml:space="preserve">. Hun plan was om deze </w:t>
      </w:r>
      <w:proofErr w:type="spellStart"/>
      <w:r w:rsidRPr="003C159E">
        <w:rPr>
          <w:lang w:val="nl-NL"/>
          <w:rPrChange w:id="784" w:author="H.J. Banken" w:date="2012-01-18T15:54:00Z">
            <w:rPr/>
          </w:rPrChange>
        </w:rPr>
        <w:t>plugin</w:t>
      </w:r>
      <w:proofErr w:type="spellEnd"/>
      <w:r w:rsidRPr="003C159E">
        <w:rPr>
          <w:lang w:val="nl-NL"/>
          <w:rPrChange w:id="785" w:author="H.J. Banken" w:date="2012-01-18T15:54:00Z">
            <w:rPr/>
          </w:rPrChange>
        </w:rPr>
        <w:t xml:space="preserve"> in 24 uur te maken en toen wij hoorden van de </w:t>
      </w:r>
      <w:proofErr w:type="spellStart"/>
      <w:r w:rsidRPr="003C159E">
        <w:rPr>
          <w:lang w:val="nl-NL"/>
          <w:rPrChange w:id="786" w:author="H.J. Banken" w:date="2012-01-18T15:54:00Z">
            <w:rPr/>
          </w:rPrChange>
        </w:rPr>
        <w:t>plugin</w:t>
      </w:r>
      <w:proofErr w:type="spellEnd"/>
      <w:r w:rsidRPr="003C159E">
        <w:rPr>
          <w:lang w:val="nl-NL"/>
          <w:rPrChange w:id="787" w:author="H.J. Banken" w:date="2012-01-18T15:54:00Z">
            <w:rPr/>
          </w:rPrChange>
        </w:rPr>
        <w:t xml:space="preserve"> stond deze al in de </w:t>
      </w:r>
      <w:proofErr w:type="spellStart"/>
      <w:r w:rsidRPr="003C159E">
        <w:rPr>
          <w:lang w:val="nl-NL"/>
          <w:rPrChange w:id="788" w:author="H.J. Banken" w:date="2012-01-18T15:54:00Z">
            <w:rPr/>
          </w:rPrChange>
        </w:rPr>
        <w:t>plugin</w:t>
      </w:r>
      <w:proofErr w:type="spellEnd"/>
      <w:r w:rsidRPr="003C159E">
        <w:rPr>
          <w:lang w:val="nl-NL"/>
          <w:rPrChange w:id="789" w:author="H.J. Banken" w:date="2012-01-18T15:54:00Z">
            <w:rPr/>
          </w:rPrChange>
        </w:rPr>
        <w:t xml:space="preserve"> store van </w:t>
      </w:r>
      <w:proofErr w:type="spellStart"/>
      <w:r w:rsidRPr="003C159E">
        <w:rPr>
          <w:lang w:val="nl-NL"/>
          <w:rPrChange w:id="790" w:author="H.J. Banken" w:date="2012-01-18T15:54:00Z">
            <w:rPr/>
          </w:rPrChange>
        </w:rPr>
        <w:t>Spotify</w:t>
      </w:r>
      <w:proofErr w:type="spellEnd"/>
      <w:r w:rsidRPr="003C159E">
        <w:rPr>
          <w:lang w:val="nl-NL"/>
          <w:rPrChange w:id="791" w:author="H.J. Banken" w:date="2012-01-18T15:54:00Z">
            <w:rPr/>
          </w:rPrChange>
        </w:rPr>
        <w:t xml:space="preserve">. Wat </w:t>
      </w:r>
      <w:proofErr w:type="spellStart"/>
      <w:r w:rsidRPr="003C159E">
        <w:rPr>
          <w:lang w:val="nl-NL"/>
          <w:rPrChange w:id="792" w:author="H.J. Banken" w:date="2012-01-18T15:54:00Z">
            <w:rPr/>
          </w:rPrChange>
        </w:rPr>
        <w:t>Mood</w:t>
      </w:r>
      <w:proofErr w:type="spellEnd"/>
      <w:r w:rsidRPr="003C159E">
        <w:rPr>
          <w:lang w:val="nl-NL"/>
          <w:rPrChange w:id="793" w:author="H.J. Banken" w:date="2012-01-18T15:54:00Z">
            <w:rPr/>
          </w:rPrChange>
        </w:rPr>
        <w:t xml:space="preserve"> </w:t>
      </w:r>
      <w:proofErr w:type="spellStart"/>
      <w:r w:rsidRPr="003C159E">
        <w:rPr>
          <w:lang w:val="nl-NL"/>
          <w:rPrChange w:id="794" w:author="H.J. Banken" w:date="2012-01-18T15:54:00Z">
            <w:rPr/>
          </w:rPrChange>
        </w:rPr>
        <w:t>Knobs</w:t>
      </w:r>
      <w:proofErr w:type="spellEnd"/>
      <w:r w:rsidRPr="003C159E">
        <w:rPr>
          <w:lang w:val="nl-NL"/>
          <w:rPrChange w:id="795" w:author="H.J. Banken" w:date="2012-01-18T15:54:00Z">
            <w:rPr/>
          </w:rPrChange>
        </w:rPr>
        <w:t xml:space="preserve"> de gebruiker biedt is een interface op de </w:t>
      </w:r>
      <w:proofErr w:type="spellStart"/>
      <w:r w:rsidRPr="003C159E">
        <w:rPr>
          <w:lang w:val="nl-NL"/>
          <w:rPrChange w:id="796" w:author="H.J. Banken" w:date="2012-01-18T15:54:00Z">
            <w:rPr/>
          </w:rPrChange>
        </w:rPr>
        <w:t>EchoNest</w:t>
      </w:r>
      <w:proofErr w:type="spellEnd"/>
      <w:r w:rsidRPr="003C159E">
        <w:rPr>
          <w:lang w:val="nl-NL"/>
          <w:rPrChange w:id="797" w:author="H.J. Banken" w:date="2012-01-18T15:54:00Z">
            <w:rPr/>
          </w:rPrChange>
        </w:rPr>
        <w:t xml:space="preserve"> </w:t>
      </w:r>
      <w:proofErr w:type="spellStart"/>
      <w:r w:rsidRPr="003C159E">
        <w:rPr>
          <w:lang w:val="nl-NL"/>
          <w:rPrChange w:id="798" w:author="H.J. Banken" w:date="2012-01-18T15:54:00Z">
            <w:rPr/>
          </w:rPrChange>
        </w:rPr>
        <w:t>zoekfunctinaliteit</w:t>
      </w:r>
      <w:proofErr w:type="spellEnd"/>
      <w:r w:rsidRPr="003C159E">
        <w:rPr>
          <w:lang w:val="nl-NL"/>
          <w:rPrChange w:id="799" w:author="H.J. Banken" w:date="2012-01-18T15:54:00Z">
            <w:rPr/>
          </w:rPrChange>
        </w:rPr>
        <w:t xml:space="preserve">. </w:t>
      </w:r>
      <w:proofErr w:type="spellStart"/>
      <w:r w:rsidRPr="003C159E">
        <w:rPr>
          <w:lang w:val="nl-NL"/>
          <w:rPrChange w:id="800" w:author="H.J. Banken" w:date="2012-01-18T15:54:00Z">
            <w:rPr/>
          </w:rPrChange>
        </w:rPr>
        <w:t>EchoNest</w:t>
      </w:r>
      <w:proofErr w:type="spellEnd"/>
      <w:r w:rsidRPr="003C159E">
        <w:rPr>
          <w:lang w:val="nl-NL"/>
          <w:rPrChange w:id="801" w:author="H.J. Banken" w:date="2012-01-18T15:54:00Z">
            <w:rPr/>
          </w:rPrChange>
        </w:rPr>
        <w:t xml:space="preserve"> bevat namelijk per artiest een </w:t>
      </w:r>
      <w:proofErr w:type="spellStart"/>
      <w:r w:rsidRPr="003C159E">
        <w:rPr>
          <w:lang w:val="nl-NL"/>
          <w:rPrChange w:id="802" w:author="H.J. Banken" w:date="2012-01-18T15:54:00Z">
            <w:rPr/>
          </w:rPrChange>
        </w:rPr>
        <w:t>mood</w:t>
      </w:r>
      <w:proofErr w:type="spellEnd"/>
      <w:r w:rsidRPr="003C159E">
        <w:rPr>
          <w:lang w:val="nl-NL"/>
          <w:rPrChange w:id="803" w:author="H.J. Banken" w:date="2012-01-18T15:54:00Z">
            <w:rPr/>
          </w:rPrChange>
        </w:rPr>
        <w:t xml:space="preserve"> en deze is te </w:t>
      </w:r>
      <w:proofErr w:type="spellStart"/>
      <w:r w:rsidRPr="003C159E">
        <w:rPr>
          <w:lang w:val="nl-NL"/>
          <w:rPrChange w:id="804" w:author="H.J. Banken" w:date="2012-01-18T15:54:00Z">
            <w:rPr/>
          </w:rPrChange>
        </w:rPr>
        <w:t>queryen</w:t>
      </w:r>
      <w:proofErr w:type="spellEnd"/>
      <w:r w:rsidRPr="003C159E">
        <w:rPr>
          <w:lang w:val="nl-NL"/>
          <w:rPrChange w:id="805" w:author="H.J. Banken" w:date="2012-01-18T15:54:00Z">
            <w:rPr/>
          </w:rPrChange>
        </w:rPr>
        <w:t xml:space="preserve"> met percentages. Door aan de knoppen te draaien wordt er een relevantie ingesteld voor de desbetreffende </w:t>
      </w:r>
      <w:proofErr w:type="spellStart"/>
      <w:r w:rsidRPr="003C159E">
        <w:rPr>
          <w:lang w:val="nl-NL"/>
          <w:rPrChange w:id="806" w:author="H.J. Banken" w:date="2012-01-18T15:54:00Z">
            <w:rPr/>
          </w:rPrChange>
        </w:rPr>
        <w:t>mood</w:t>
      </w:r>
      <w:proofErr w:type="spellEnd"/>
      <w:r w:rsidRPr="003C159E">
        <w:rPr>
          <w:lang w:val="nl-NL"/>
          <w:rPrChange w:id="807" w:author="H.J. Banken" w:date="2012-01-18T15:54:00Z">
            <w:rPr/>
          </w:rPrChange>
        </w:rPr>
        <w:t xml:space="preserve">. Een belangrijke punt is dus dat deze </w:t>
      </w:r>
      <w:proofErr w:type="spellStart"/>
      <w:r w:rsidRPr="003C159E">
        <w:rPr>
          <w:lang w:val="nl-NL"/>
          <w:rPrChange w:id="808" w:author="H.J. Banken" w:date="2012-01-18T15:54:00Z">
            <w:rPr/>
          </w:rPrChange>
        </w:rPr>
        <w:t>plugin</w:t>
      </w:r>
      <w:proofErr w:type="spellEnd"/>
      <w:r w:rsidRPr="003C159E">
        <w:rPr>
          <w:lang w:val="nl-NL"/>
          <w:rPrChange w:id="809" w:author="H.J. Banken" w:date="2012-01-18T15:54:00Z">
            <w:rPr/>
          </w:rPrChange>
        </w:rPr>
        <w:t xml:space="preserve"> eigenlijk zelf niets analyseert of combineert. Het is enkel een interface voor de </w:t>
      </w:r>
      <w:proofErr w:type="spellStart"/>
      <w:r w:rsidRPr="003C159E">
        <w:rPr>
          <w:lang w:val="nl-NL"/>
          <w:rPrChange w:id="810" w:author="H.J. Banken" w:date="2012-01-18T15:54:00Z">
            <w:rPr/>
          </w:rPrChange>
        </w:rPr>
        <w:t>zoekfeed</w:t>
      </w:r>
      <w:proofErr w:type="spellEnd"/>
      <w:r w:rsidRPr="003C159E">
        <w:rPr>
          <w:lang w:val="nl-NL"/>
          <w:rPrChange w:id="811" w:author="H.J. Banken" w:date="2012-01-18T15:54:00Z">
            <w:rPr/>
          </w:rPrChange>
        </w:rPr>
        <w:t xml:space="preserve"> van </w:t>
      </w:r>
      <w:proofErr w:type="spellStart"/>
      <w:r w:rsidRPr="003C159E">
        <w:rPr>
          <w:lang w:val="nl-NL"/>
          <w:rPrChange w:id="812" w:author="H.J. Banken" w:date="2012-01-18T15:54:00Z">
            <w:rPr/>
          </w:rPrChange>
        </w:rPr>
        <w:t>EchoNest</w:t>
      </w:r>
      <w:proofErr w:type="spellEnd"/>
      <w:r w:rsidRPr="003C159E">
        <w:rPr>
          <w:lang w:val="nl-NL"/>
          <w:rPrChange w:id="813" w:author="H.J. Banken" w:date="2012-01-18T15:54:00Z">
            <w:rPr/>
          </w:rPrChange>
        </w:rPr>
        <w:t>.</w:t>
      </w:r>
    </w:p>
    <w:p w14:paraId="339B75DE" w14:textId="137EBD9C" w:rsidR="008A7D52" w:rsidRPr="003C159E" w:rsidRDefault="008A7D52" w:rsidP="008A7D52">
      <w:pPr>
        <w:rPr>
          <w:rFonts w:ascii="Times" w:eastAsia="Times New Roman" w:hAnsi="Times" w:cs="Times New Roman"/>
          <w:sz w:val="20"/>
          <w:szCs w:val="20"/>
          <w:lang w:val="nl-NL"/>
          <w:rPrChange w:id="814" w:author="H.J. Banken" w:date="2012-01-18T15:54:00Z">
            <w:rPr>
              <w:rFonts w:ascii="Times" w:eastAsia="Times New Roman" w:hAnsi="Times" w:cs="Times New Roman"/>
              <w:noProof/>
              <w:sz w:val="20"/>
              <w:szCs w:val="20"/>
            </w:rPr>
          </w:rPrChange>
        </w:rPr>
      </w:pPr>
      <w:r w:rsidRPr="003C159E">
        <w:rPr>
          <w:rFonts w:ascii="Times" w:eastAsia="Times New Roman" w:hAnsi="Times" w:cs="Times New Roman"/>
          <w:sz w:val="20"/>
          <w:szCs w:val="20"/>
          <w:lang w:val="nl-NL"/>
          <w:rPrChange w:id="815" w:author="H.J. Banken" w:date="2012-01-18T15:54:00Z">
            <w:rPr>
              <w:rFonts w:ascii="Times" w:eastAsia="Times New Roman" w:hAnsi="Times" w:cs="Times New Roman"/>
              <w:noProof/>
              <w:sz w:val="20"/>
              <w:szCs w:val="20"/>
            </w:rPr>
          </w:rPrChange>
        </w:rPr>
        <w:t xml:space="preserve"> </w:t>
      </w:r>
    </w:p>
    <w:p w14:paraId="4F3E8491" w14:textId="6E0592BF" w:rsidR="008A7D52" w:rsidRPr="003C159E" w:rsidRDefault="008A7D52" w:rsidP="008A7D52">
      <w:pPr>
        <w:rPr>
          <w:lang w:val="nl-NL"/>
          <w:rPrChange w:id="816" w:author="H.J. Banken" w:date="2012-01-18T15:54:00Z">
            <w:rPr/>
          </w:rPrChange>
        </w:rPr>
      </w:pPr>
      <w:r w:rsidRPr="003C159E">
        <w:rPr>
          <w:lang w:val="nl-NL"/>
          <w:rPrChange w:id="817" w:author="H.J. Banken" w:date="2012-01-18T15:54:00Z">
            <w:rPr>
              <w:noProof/>
            </w:rPr>
          </w:rPrChange>
        </w:rPr>
        <w:drawing>
          <wp:anchor distT="0" distB="0" distL="114300" distR="114300" simplePos="0" relativeHeight="251658240" behindDoc="0" locked="0" layoutInCell="1" allowOverlap="1" wp14:anchorId="0AD73CF4" wp14:editId="62DFB477">
            <wp:simplePos x="0" y="0"/>
            <wp:positionH relativeFrom="column">
              <wp:posOffset>0</wp:posOffset>
            </wp:positionH>
            <wp:positionV relativeFrom="paragraph">
              <wp:posOffset>-5715</wp:posOffset>
            </wp:positionV>
            <wp:extent cx="5000625" cy="2943225"/>
            <wp:effectExtent l="0" t="0" r="3175" b="3175"/>
            <wp:wrapTight wrapText="bothSides">
              <wp:wrapPolygon edited="1">
                <wp:start x="987" y="280"/>
                <wp:lineTo x="219" y="932"/>
                <wp:lineTo x="0" y="2237"/>
                <wp:lineTo x="0" y="19200"/>
                <wp:lineTo x="987" y="20412"/>
                <wp:lineTo x="4443" y="20412"/>
                <wp:lineTo x="20736" y="20412"/>
                <wp:lineTo x="20736" y="19573"/>
                <wp:lineTo x="21504" y="19200"/>
                <wp:lineTo x="21504" y="2237"/>
                <wp:lineTo x="21285" y="932"/>
                <wp:lineTo x="20736" y="280"/>
                <wp:lineTo x="987" y="280"/>
              </wp:wrapPolygon>
            </wp:wrapTight>
            <wp:docPr id="1" name="Picture 1" descr="http://s3.amazonaws.com/data.tumblr.com/tumblr_lvo2vgPTbw1r7d759o1_1280.png?AWSAccessKeyId=AKIAJ6IHWSU3BX3X7X3Q&amp;Expires=1326292974&amp;Signature=d5xuRH0oSABSodxJLFb2UrhJgm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amazonaws.com/data.tumblr.com/tumblr_lvo2vgPTbw1r7d759o1_1280.png?AWSAccessKeyId=AKIAJ6IHWSU3BX3X7X3Q&amp;Expires=1326292974&amp;Signature=d5xuRH0oSABSodxJLFb2UrhJgmQ%3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2943225"/>
                    </a:xfrm>
                    <a:prstGeom prst="rect">
                      <a:avLst/>
                    </a:prstGeom>
                    <a:noFill/>
                    <a:ln>
                      <a:noFill/>
                    </a:ln>
                  </pic:spPr>
                </pic:pic>
              </a:graphicData>
            </a:graphic>
          </wp:anchor>
        </w:drawing>
      </w:r>
    </w:p>
    <w:sectPr w:rsidR="008A7D52" w:rsidRPr="003C159E" w:rsidSect="003569D7">
      <w:footerReference w:type="even" r:id="rId15"/>
      <w:footerReference w:type="default" r:id="rId1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78D39" w14:textId="77777777" w:rsidR="00042A5B" w:rsidRDefault="00042A5B" w:rsidP="003C159E">
      <w:r>
        <w:separator/>
      </w:r>
    </w:p>
  </w:endnote>
  <w:endnote w:type="continuationSeparator" w:id="0">
    <w:p w14:paraId="1449B418" w14:textId="77777777" w:rsidR="00042A5B" w:rsidRDefault="00042A5B" w:rsidP="003C1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Myriad Pro Semibold">
    <w:panose1 w:val="020B0603030403020204"/>
    <w:charset w:val="00"/>
    <w:family w:val="auto"/>
    <w:pitch w:val="variable"/>
    <w:sig w:usb0="20000287" w:usb1="00000001"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2BEBE" w14:textId="77777777" w:rsidR="00604DC9" w:rsidRDefault="00604DC9" w:rsidP="00763369">
    <w:pPr>
      <w:pStyle w:val="Footer"/>
      <w:framePr w:wrap="around" w:vAnchor="text" w:hAnchor="margin" w:xAlign="right" w:y="1"/>
      <w:rPr>
        <w:ins w:id="818" w:author="H.J. Banken" w:date="2012-01-18T17:38:00Z"/>
        <w:rStyle w:val="PageNumber"/>
      </w:rPr>
    </w:pPr>
    <w:ins w:id="819" w:author="H.J. Banken" w:date="2012-01-18T17:38:00Z">
      <w:r>
        <w:rPr>
          <w:rStyle w:val="PageNumber"/>
        </w:rPr>
        <w:fldChar w:fldCharType="begin"/>
      </w:r>
      <w:r>
        <w:rPr>
          <w:rStyle w:val="PageNumber"/>
        </w:rPr>
        <w:instrText xml:space="preserve">PAGE  </w:instrText>
      </w:r>
      <w:r>
        <w:rPr>
          <w:rStyle w:val="PageNumber"/>
        </w:rPr>
        <w:fldChar w:fldCharType="end"/>
      </w:r>
    </w:ins>
  </w:p>
  <w:p w14:paraId="0C142D19" w14:textId="77777777" w:rsidR="00604DC9" w:rsidRDefault="00604DC9" w:rsidP="00604DC9">
    <w:pPr>
      <w:pStyle w:val="Footer"/>
      <w:ind w:right="360"/>
      <w:pPrChange w:id="820" w:author="H.J. Banken" w:date="2012-01-18T17:3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93A97" w14:textId="77777777" w:rsidR="00604DC9" w:rsidRDefault="00604DC9" w:rsidP="00763369">
    <w:pPr>
      <w:pStyle w:val="Footer"/>
      <w:framePr w:wrap="around" w:vAnchor="text" w:hAnchor="margin" w:xAlign="right" w:y="1"/>
      <w:rPr>
        <w:ins w:id="821" w:author="H.J. Banken" w:date="2012-01-18T17:38:00Z"/>
        <w:rStyle w:val="PageNumber"/>
      </w:rPr>
    </w:pPr>
    <w:ins w:id="822" w:author="H.J. Banken" w:date="2012-01-18T17:38:00Z">
      <w:r>
        <w:rPr>
          <w:rStyle w:val="PageNumber"/>
        </w:rPr>
        <w:fldChar w:fldCharType="begin"/>
      </w:r>
      <w:r>
        <w:rPr>
          <w:rStyle w:val="PageNumber"/>
        </w:rPr>
        <w:instrText xml:space="preserve">PAGE  </w:instrText>
      </w:r>
    </w:ins>
    <w:r>
      <w:rPr>
        <w:rStyle w:val="PageNumber"/>
      </w:rPr>
      <w:fldChar w:fldCharType="separate"/>
    </w:r>
    <w:r>
      <w:rPr>
        <w:rStyle w:val="PageNumber"/>
        <w:noProof/>
      </w:rPr>
      <w:t>8</w:t>
    </w:r>
    <w:ins w:id="823" w:author="H.J. Banken" w:date="2012-01-18T17:38:00Z">
      <w:r>
        <w:rPr>
          <w:rStyle w:val="PageNumber"/>
        </w:rPr>
        <w:fldChar w:fldCharType="end"/>
      </w:r>
    </w:ins>
  </w:p>
  <w:p w14:paraId="6B8737EC" w14:textId="77777777" w:rsidR="00604DC9" w:rsidRDefault="00604DC9" w:rsidP="00604DC9">
    <w:pPr>
      <w:pStyle w:val="Footer"/>
      <w:ind w:right="360"/>
      <w:pPrChange w:id="824" w:author="H.J. Banken" w:date="2012-01-18T17:3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522CAD" w14:textId="77777777" w:rsidR="00042A5B" w:rsidRDefault="00042A5B" w:rsidP="003C159E">
      <w:r>
        <w:separator/>
      </w:r>
    </w:p>
  </w:footnote>
  <w:footnote w:type="continuationSeparator" w:id="0">
    <w:p w14:paraId="05A32621" w14:textId="77777777" w:rsidR="00042A5B" w:rsidRDefault="00042A5B" w:rsidP="003C15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3373F"/>
    <w:multiLevelType w:val="hybridMultilevel"/>
    <w:tmpl w:val="339E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7943647"/>
    <w:multiLevelType w:val="hybridMultilevel"/>
    <w:tmpl w:val="258E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isplayBackgroundShape/>
  <w:hideSpellingErrors/>
  <w:hideGrammaticalErrors/>
  <w:activeWritingStyle w:appName="MSWord" w:lang="en-US" w:vendorID="64" w:dllVersion="131078" w:nlCheck="1" w:checkStyle="1"/>
  <w:proofState w:spelling="clean"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023"/>
    <w:rsid w:val="00042A5B"/>
    <w:rsid w:val="00043C5C"/>
    <w:rsid w:val="00061573"/>
    <w:rsid w:val="00080A48"/>
    <w:rsid w:val="000A6476"/>
    <w:rsid w:val="000C3B3F"/>
    <w:rsid w:val="000E315C"/>
    <w:rsid w:val="0010066C"/>
    <w:rsid w:val="00132E63"/>
    <w:rsid w:val="001E69B3"/>
    <w:rsid w:val="002D10EE"/>
    <w:rsid w:val="002D4540"/>
    <w:rsid w:val="002E2170"/>
    <w:rsid w:val="002F0FAB"/>
    <w:rsid w:val="003569D7"/>
    <w:rsid w:val="003746B1"/>
    <w:rsid w:val="003A5023"/>
    <w:rsid w:val="003C159E"/>
    <w:rsid w:val="00410B5A"/>
    <w:rsid w:val="0042790A"/>
    <w:rsid w:val="00482C3D"/>
    <w:rsid w:val="004836C4"/>
    <w:rsid w:val="004B2948"/>
    <w:rsid w:val="004F438D"/>
    <w:rsid w:val="00533A54"/>
    <w:rsid w:val="005C22EA"/>
    <w:rsid w:val="005F2E47"/>
    <w:rsid w:val="00604DC9"/>
    <w:rsid w:val="00614147"/>
    <w:rsid w:val="00676EC3"/>
    <w:rsid w:val="006F58D7"/>
    <w:rsid w:val="00711A59"/>
    <w:rsid w:val="007328E9"/>
    <w:rsid w:val="007F68D5"/>
    <w:rsid w:val="00872886"/>
    <w:rsid w:val="008A7D52"/>
    <w:rsid w:val="00901DC9"/>
    <w:rsid w:val="00994C9F"/>
    <w:rsid w:val="00A05AEC"/>
    <w:rsid w:val="00A16813"/>
    <w:rsid w:val="00A528C6"/>
    <w:rsid w:val="00B033DB"/>
    <w:rsid w:val="00B17783"/>
    <w:rsid w:val="00BD63B9"/>
    <w:rsid w:val="00BE5AA9"/>
    <w:rsid w:val="00C41459"/>
    <w:rsid w:val="00C534AF"/>
    <w:rsid w:val="00CC5BC5"/>
    <w:rsid w:val="00CC7D06"/>
    <w:rsid w:val="00D338D7"/>
    <w:rsid w:val="00E76921"/>
    <w:rsid w:val="00E97778"/>
    <w:rsid w:val="00EF1A54"/>
    <w:rsid w:val="00FC53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5953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AEC"/>
    <w:pPr>
      <w:keepNext/>
      <w:keepLines/>
      <w:spacing w:before="480"/>
      <w:outlineLvl w:val="0"/>
      <w:pPrChange w:id="0" w:author="H.J. Banken" w:date="2012-01-18T17:12:00Z">
        <w:pPr>
          <w:keepNext/>
          <w:keepLines/>
          <w:spacing w:before="480"/>
          <w:outlineLvl w:val="0"/>
        </w:pPr>
      </w:pPrChange>
    </w:pPr>
    <w:rPr>
      <w:rFonts w:asciiTheme="majorHAnsi" w:eastAsiaTheme="majorEastAsia" w:hAnsiTheme="majorHAnsi" w:cstheme="majorBidi"/>
      <w:b/>
      <w:bCs/>
      <w:color w:val="345A8A" w:themeColor="accent1" w:themeShade="B5"/>
      <w:sz w:val="32"/>
      <w:szCs w:val="32"/>
      <w:rPrChange w:id="0" w:author="H.J. Banken" w:date="2012-01-18T17:12:00Z">
        <w:rPr>
          <w:rFonts w:asciiTheme="majorHAnsi" w:eastAsiaTheme="majorEastAsia" w:hAnsiTheme="majorHAnsi" w:cstheme="majorBidi"/>
          <w:b/>
          <w:bCs/>
          <w:color w:val="345A8A" w:themeColor="accent1" w:themeShade="B5"/>
          <w:sz w:val="32"/>
          <w:szCs w:val="32"/>
          <w:lang w:val="en-US" w:eastAsia="en-US" w:bidi="ar-SA"/>
        </w:rPr>
      </w:rPrChange>
    </w:rPr>
  </w:style>
  <w:style w:type="paragraph" w:styleId="Heading2">
    <w:name w:val="heading 2"/>
    <w:basedOn w:val="Normal"/>
    <w:next w:val="Normal"/>
    <w:link w:val="Heading2Char"/>
    <w:uiPriority w:val="9"/>
    <w:unhideWhenUsed/>
    <w:qFormat/>
    <w:rsid w:val="003C159E"/>
    <w:pPr>
      <w:keepNext/>
      <w:keepLines/>
      <w:spacing w:before="200"/>
      <w:jc w:val="both"/>
      <w:outlineLvl w:val="1"/>
    </w:pPr>
    <w:rPr>
      <w:rFonts w:asciiTheme="majorHAnsi" w:eastAsiaTheme="majorEastAsia" w:hAnsiTheme="majorHAnsi" w:cstheme="majorBidi"/>
      <w:b/>
      <w:bCs/>
      <w:color w:val="4F81BD" w:themeColor="accent1"/>
      <w:sz w:val="26"/>
      <w:szCs w:val="26"/>
      <w:lang w:val="nl-NL"/>
    </w:rPr>
  </w:style>
  <w:style w:type="paragraph" w:styleId="Heading3">
    <w:name w:val="heading 3"/>
    <w:basedOn w:val="Normal"/>
    <w:next w:val="Normal"/>
    <w:link w:val="Heading3Char"/>
    <w:autoRedefine/>
    <w:uiPriority w:val="9"/>
    <w:unhideWhenUsed/>
    <w:qFormat/>
    <w:rsid w:val="003C159E"/>
    <w:pPr>
      <w:keepNext/>
      <w:keepLines/>
      <w:spacing w:before="200"/>
      <w:jc w:val="both"/>
      <w:outlineLvl w:val="2"/>
    </w:pPr>
    <w:rPr>
      <w:rFonts w:asciiTheme="majorHAnsi" w:eastAsiaTheme="majorEastAsia" w:hAnsiTheme="majorHAnsi" w:cstheme="majorBidi"/>
      <w:b/>
      <w:bCs/>
      <w:color w:val="4F81BD" w:themeColor="accent1"/>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tiaanGrisel">
    <w:name w:val="BastiaanGrisel"/>
    <w:basedOn w:val="Heading1"/>
    <w:autoRedefine/>
    <w:qFormat/>
    <w:rsid w:val="00B17783"/>
    <w:pPr>
      <w:jc w:val="both"/>
    </w:pPr>
    <w:rPr>
      <w:color w:val="63AF34"/>
    </w:rPr>
  </w:style>
  <w:style w:type="character" w:customStyle="1" w:styleId="Heading1Char">
    <w:name w:val="Heading 1 Char"/>
    <w:basedOn w:val="DefaultParagraphFont"/>
    <w:link w:val="Heading1"/>
    <w:uiPriority w:val="9"/>
    <w:rsid w:val="00A05AEC"/>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3A5023"/>
    <w:pPr>
      <w:ind w:left="720"/>
      <w:contextualSpacing/>
    </w:pPr>
  </w:style>
  <w:style w:type="character" w:customStyle="1" w:styleId="Heading2Char">
    <w:name w:val="Heading 2 Char"/>
    <w:basedOn w:val="DefaultParagraphFont"/>
    <w:link w:val="Heading2"/>
    <w:uiPriority w:val="9"/>
    <w:rsid w:val="003C159E"/>
    <w:rPr>
      <w:rFonts w:asciiTheme="majorHAnsi" w:eastAsiaTheme="majorEastAsia" w:hAnsiTheme="majorHAnsi" w:cstheme="majorBidi"/>
      <w:b/>
      <w:bCs/>
      <w:color w:val="4F81BD" w:themeColor="accent1"/>
      <w:sz w:val="26"/>
      <w:szCs w:val="26"/>
      <w:lang w:val="nl-NL"/>
    </w:rPr>
  </w:style>
  <w:style w:type="paragraph" w:styleId="Title">
    <w:name w:val="Title"/>
    <w:basedOn w:val="Normal"/>
    <w:next w:val="Normal"/>
    <w:link w:val="TitleChar"/>
    <w:uiPriority w:val="10"/>
    <w:qFormat/>
    <w:rsid w:val="002F0FAB"/>
    <w:pPr>
      <w:spacing w:after="40"/>
      <w:contextualSpacing/>
      <w:jc w:val="center"/>
      <w:pPrChange w:id="1" w:author="H.J. Banken" w:date="2012-01-18T17:05:00Z">
        <w:pPr>
          <w:pBdr>
            <w:bottom w:val="single" w:sz="8" w:space="4" w:color="4F81BD" w:themeColor="accent1"/>
          </w:pBdr>
          <w:spacing w:after="300"/>
          <w:contextualSpacing/>
        </w:pPr>
      </w:pPrChange>
    </w:pPr>
    <w:rPr>
      <w:rFonts w:ascii="Myriad Pro Semibold" w:eastAsiaTheme="majorEastAsia" w:hAnsi="Myriad Pro Semibold" w:cstheme="majorBidi"/>
      <w:b/>
      <w:bCs/>
      <w:color w:val="D9D9D9" w:themeColor="background1" w:themeShade="D9"/>
      <w:spacing w:val="5"/>
      <w:kern w:val="28"/>
      <w:sz w:val="72"/>
      <w:szCs w:val="72"/>
      <w14:shadow w14:blurRad="152400" w14:dist="0" w14:dir="2700000" w14:sx="100000" w14:sy="100000" w14:kx="0" w14:ky="0" w14:algn="tl">
        <w14:srgbClr w14:val="000000">
          <w14:alpha w14:val="57000"/>
        </w14:srgbClr>
      </w14:shadow>
      <w:rPrChange w:id="1" w:author="H.J. Banken" w:date="2012-01-18T17:05:00Z">
        <w:rPr>
          <w:rFonts w:asciiTheme="majorHAnsi" w:eastAsiaTheme="majorEastAsia" w:hAnsiTheme="majorHAnsi" w:cstheme="majorBidi"/>
          <w:color w:val="17365D" w:themeColor="text2" w:themeShade="BF"/>
          <w:spacing w:val="5"/>
          <w:kern w:val="28"/>
          <w:sz w:val="52"/>
          <w:szCs w:val="52"/>
          <w:lang w:val="en-US" w:eastAsia="en-US" w:bidi="ar-SA"/>
        </w:rPr>
      </w:rPrChange>
    </w:rPr>
  </w:style>
  <w:style w:type="character" w:customStyle="1" w:styleId="TitleChar">
    <w:name w:val="Title Char"/>
    <w:basedOn w:val="DefaultParagraphFont"/>
    <w:link w:val="Title"/>
    <w:uiPriority w:val="10"/>
    <w:rsid w:val="002F0FAB"/>
    <w:rPr>
      <w:rFonts w:ascii="Myriad Pro Semibold" w:eastAsiaTheme="majorEastAsia" w:hAnsi="Myriad Pro Semibold" w:cstheme="majorBidi"/>
      <w:b/>
      <w:bCs/>
      <w:color w:val="D9D9D9" w:themeColor="background1" w:themeShade="D9"/>
      <w:spacing w:val="5"/>
      <w:kern w:val="28"/>
      <w:sz w:val="72"/>
      <w:szCs w:val="72"/>
      <w14:shadow w14:blurRad="152400" w14:dist="0" w14:dir="2700000" w14:sx="100000" w14:sy="100000" w14:kx="0" w14:ky="0" w14:algn="tl">
        <w14:srgbClr w14:val="000000">
          <w14:alpha w14:val="57000"/>
        </w14:srgbClr>
      </w14:shadow>
    </w:rPr>
  </w:style>
  <w:style w:type="character" w:customStyle="1" w:styleId="Heading3Char">
    <w:name w:val="Heading 3 Char"/>
    <w:basedOn w:val="DefaultParagraphFont"/>
    <w:link w:val="Heading3"/>
    <w:uiPriority w:val="9"/>
    <w:rsid w:val="003C159E"/>
    <w:rPr>
      <w:rFonts w:asciiTheme="majorHAnsi" w:eastAsiaTheme="majorEastAsia" w:hAnsiTheme="majorHAnsi" w:cstheme="majorBidi"/>
      <w:b/>
      <w:bCs/>
      <w:color w:val="4F81BD" w:themeColor="accent1"/>
      <w:lang w:val="nl-NL"/>
    </w:rPr>
  </w:style>
  <w:style w:type="character" w:styleId="Hyperlink">
    <w:name w:val="Hyperlink"/>
    <w:basedOn w:val="DefaultParagraphFont"/>
    <w:uiPriority w:val="99"/>
    <w:unhideWhenUsed/>
    <w:rsid w:val="0042790A"/>
    <w:rPr>
      <w:color w:val="0000FF" w:themeColor="hyperlink"/>
      <w:u w:val="single"/>
    </w:rPr>
  </w:style>
  <w:style w:type="paragraph" w:styleId="NoSpacing">
    <w:name w:val="No Spacing"/>
    <w:uiPriority w:val="1"/>
    <w:qFormat/>
    <w:rsid w:val="003746B1"/>
  </w:style>
  <w:style w:type="paragraph" w:styleId="BalloonText">
    <w:name w:val="Balloon Text"/>
    <w:basedOn w:val="Normal"/>
    <w:link w:val="BalloonTextChar"/>
    <w:uiPriority w:val="99"/>
    <w:semiHidden/>
    <w:unhideWhenUsed/>
    <w:rsid w:val="008A7D52"/>
    <w:rPr>
      <w:rFonts w:ascii="Lucida Grande" w:hAnsi="Lucida Grande"/>
      <w:sz w:val="18"/>
      <w:szCs w:val="18"/>
    </w:rPr>
  </w:style>
  <w:style w:type="character" w:customStyle="1" w:styleId="BalloonTextChar">
    <w:name w:val="Balloon Text Char"/>
    <w:basedOn w:val="DefaultParagraphFont"/>
    <w:link w:val="BalloonText"/>
    <w:uiPriority w:val="99"/>
    <w:semiHidden/>
    <w:rsid w:val="008A7D52"/>
    <w:rPr>
      <w:rFonts w:ascii="Lucida Grande" w:hAnsi="Lucida Grande"/>
      <w:sz w:val="18"/>
      <w:szCs w:val="18"/>
    </w:rPr>
  </w:style>
  <w:style w:type="paragraph" w:styleId="TOC1">
    <w:name w:val="toc 1"/>
    <w:basedOn w:val="Normal"/>
    <w:next w:val="Normal"/>
    <w:autoRedefine/>
    <w:uiPriority w:val="39"/>
    <w:unhideWhenUsed/>
    <w:rsid w:val="003C159E"/>
    <w:pPr>
      <w:spacing w:before="120"/>
    </w:pPr>
    <w:rPr>
      <w:b/>
    </w:rPr>
  </w:style>
  <w:style w:type="paragraph" w:styleId="TOC2">
    <w:name w:val="toc 2"/>
    <w:basedOn w:val="Normal"/>
    <w:next w:val="Normal"/>
    <w:autoRedefine/>
    <w:uiPriority w:val="39"/>
    <w:unhideWhenUsed/>
    <w:rsid w:val="003C159E"/>
    <w:pPr>
      <w:ind w:left="240"/>
    </w:pPr>
    <w:rPr>
      <w:b/>
      <w:sz w:val="22"/>
      <w:szCs w:val="22"/>
    </w:rPr>
  </w:style>
  <w:style w:type="paragraph" w:styleId="TOC3">
    <w:name w:val="toc 3"/>
    <w:basedOn w:val="Normal"/>
    <w:next w:val="Normal"/>
    <w:autoRedefine/>
    <w:uiPriority w:val="39"/>
    <w:unhideWhenUsed/>
    <w:rsid w:val="003C159E"/>
    <w:pPr>
      <w:ind w:left="480"/>
    </w:pPr>
    <w:rPr>
      <w:sz w:val="22"/>
      <w:szCs w:val="22"/>
    </w:rPr>
  </w:style>
  <w:style w:type="paragraph" w:styleId="TOC4">
    <w:name w:val="toc 4"/>
    <w:basedOn w:val="Normal"/>
    <w:next w:val="Normal"/>
    <w:autoRedefine/>
    <w:uiPriority w:val="39"/>
    <w:unhideWhenUsed/>
    <w:rsid w:val="003C159E"/>
    <w:pPr>
      <w:ind w:left="720"/>
    </w:pPr>
    <w:rPr>
      <w:sz w:val="20"/>
      <w:szCs w:val="20"/>
    </w:rPr>
  </w:style>
  <w:style w:type="paragraph" w:styleId="TOC5">
    <w:name w:val="toc 5"/>
    <w:basedOn w:val="Normal"/>
    <w:next w:val="Normal"/>
    <w:autoRedefine/>
    <w:uiPriority w:val="39"/>
    <w:unhideWhenUsed/>
    <w:rsid w:val="003C159E"/>
    <w:pPr>
      <w:ind w:left="960"/>
    </w:pPr>
    <w:rPr>
      <w:sz w:val="20"/>
      <w:szCs w:val="20"/>
    </w:rPr>
  </w:style>
  <w:style w:type="paragraph" w:styleId="TOC6">
    <w:name w:val="toc 6"/>
    <w:basedOn w:val="Normal"/>
    <w:next w:val="Normal"/>
    <w:autoRedefine/>
    <w:uiPriority w:val="39"/>
    <w:unhideWhenUsed/>
    <w:rsid w:val="003C159E"/>
    <w:pPr>
      <w:ind w:left="1200"/>
    </w:pPr>
    <w:rPr>
      <w:sz w:val="20"/>
      <w:szCs w:val="20"/>
    </w:rPr>
  </w:style>
  <w:style w:type="paragraph" w:styleId="TOC7">
    <w:name w:val="toc 7"/>
    <w:basedOn w:val="Normal"/>
    <w:next w:val="Normal"/>
    <w:autoRedefine/>
    <w:uiPriority w:val="39"/>
    <w:unhideWhenUsed/>
    <w:rsid w:val="003C159E"/>
    <w:pPr>
      <w:ind w:left="1440"/>
    </w:pPr>
    <w:rPr>
      <w:sz w:val="20"/>
      <w:szCs w:val="20"/>
    </w:rPr>
  </w:style>
  <w:style w:type="paragraph" w:styleId="TOC8">
    <w:name w:val="toc 8"/>
    <w:basedOn w:val="Normal"/>
    <w:next w:val="Normal"/>
    <w:autoRedefine/>
    <w:uiPriority w:val="39"/>
    <w:unhideWhenUsed/>
    <w:rsid w:val="003C159E"/>
    <w:pPr>
      <w:ind w:left="1680"/>
    </w:pPr>
    <w:rPr>
      <w:sz w:val="20"/>
      <w:szCs w:val="20"/>
    </w:rPr>
  </w:style>
  <w:style w:type="paragraph" w:styleId="TOC9">
    <w:name w:val="toc 9"/>
    <w:basedOn w:val="Normal"/>
    <w:next w:val="Normal"/>
    <w:autoRedefine/>
    <w:uiPriority w:val="39"/>
    <w:unhideWhenUsed/>
    <w:rsid w:val="003C159E"/>
    <w:pPr>
      <w:ind w:left="1920"/>
    </w:pPr>
    <w:rPr>
      <w:sz w:val="20"/>
      <w:szCs w:val="20"/>
    </w:rPr>
  </w:style>
  <w:style w:type="paragraph" w:styleId="TOCHeading">
    <w:name w:val="TOC Heading"/>
    <w:basedOn w:val="Heading1"/>
    <w:next w:val="Normal"/>
    <w:uiPriority w:val="39"/>
    <w:unhideWhenUsed/>
    <w:qFormat/>
    <w:rsid w:val="003C159E"/>
    <w:pPr>
      <w:spacing w:line="276" w:lineRule="auto"/>
      <w:outlineLvl w:val="9"/>
    </w:pPr>
    <w:rPr>
      <w:color w:val="365F91" w:themeColor="accent1" w:themeShade="BF"/>
      <w:sz w:val="28"/>
      <w:szCs w:val="28"/>
    </w:rPr>
  </w:style>
  <w:style w:type="paragraph" w:styleId="Header">
    <w:name w:val="header"/>
    <w:basedOn w:val="Normal"/>
    <w:link w:val="HeaderChar"/>
    <w:uiPriority w:val="99"/>
    <w:unhideWhenUsed/>
    <w:rsid w:val="003C159E"/>
    <w:pPr>
      <w:tabs>
        <w:tab w:val="center" w:pos="4320"/>
        <w:tab w:val="right" w:pos="8640"/>
      </w:tabs>
    </w:pPr>
  </w:style>
  <w:style w:type="character" w:customStyle="1" w:styleId="HeaderChar">
    <w:name w:val="Header Char"/>
    <w:basedOn w:val="DefaultParagraphFont"/>
    <w:link w:val="Header"/>
    <w:uiPriority w:val="99"/>
    <w:rsid w:val="003C159E"/>
  </w:style>
  <w:style w:type="paragraph" w:styleId="Footer">
    <w:name w:val="footer"/>
    <w:basedOn w:val="Normal"/>
    <w:link w:val="FooterChar"/>
    <w:uiPriority w:val="99"/>
    <w:unhideWhenUsed/>
    <w:rsid w:val="003C159E"/>
    <w:pPr>
      <w:tabs>
        <w:tab w:val="center" w:pos="4320"/>
        <w:tab w:val="right" w:pos="8640"/>
      </w:tabs>
    </w:pPr>
  </w:style>
  <w:style w:type="character" w:customStyle="1" w:styleId="FooterChar">
    <w:name w:val="Footer Char"/>
    <w:basedOn w:val="DefaultParagraphFont"/>
    <w:link w:val="Footer"/>
    <w:uiPriority w:val="99"/>
    <w:rsid w:val="003C159E"/>
  </w:style>
  <w:style w:type="paragraph" w:styleId="Subtitle">
    <w:name w:val="Subtitle"/>
    <w:basedOn w:val="Normal"/>
    <w:next w:val="Normal"/>
    <w:link w:val="SubtitleChar"/>
    <w:uiPriority w:val="11"/>
    <w:qFormat/>
    <w:rsid w:val="002F0FAB"/>
    <w:pPr>
      <w:numPr>
        <w:ilvl w:val="1"/>
      </w:numPr>
      <w:spacing w:after="240"/>
      <w:pPrChange w:id="2" w:author="H.J. Banken" w:date="2012-01-18T17:05:00Z">
        <w:pPr>
          <w:numPr>
            <w:ilvl w:val="1"/>
          </w:numPr>
        </w:pPr>
      </w:pPrChange>
    </w:pPr>
    <w:rPr>
      <w:rFonts w:asciiTheme="majorHAnsi" w:eastAsiaTheme="majorEastAsia" w:hAnsiTheme="majorHAnsi" w:cstheme="majorBidi"/>
      <w:i/>
      <w:iCs/>
      <w:color w:val="4F81BD" w:themeColor="accent1"/>
      <w:spacing w:val="15"/>
      <w:rPrChange w:id="2" w:author="H.J. Banken" w:date="2012-01-18T17:05:00Z">
        <w:rPr>
          <w:rFonts w:asciiTheme="majorHAnsi" w:eastAsiaTheme="majorEastAsia" w:hAnsiTheme="majorHAnsi" w:cstheme="majorBidi"/>
          <w:i/>
          <w:iCs/>
          <w:color w:val="4F81BD" w:themeColor="accent1"/>
          <w:spacing w:val="15"/>
          <w:sz w:val="24"/>
          <w:szCs w:val="24"/>
          <w:lang w:val="en-US" w:eastAsia="en-US" w:bidi="ar-SA"/>
        </w:rPr>
      </w:rPrChange>
    </w:rPr>
  </w:style>
  <w:style w:type="character" w:customStyle="1" w:styleId="SubtitleChar">
    <w:name w:val="Subtitle Char"/>
    <w:basedOn w:val="DefaultParagraphFont"/>
    <w:link w:val="Subtitle"/>
    <w:uiPriority w:val="11"/>
    <w:rsid w:val="002F0FAB"/>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604DC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AEC"/>
    <w:pPr>
      <w:keepNext/>
      <w:keepLines/>
      <w:spacing w:before="480"/>
      <w:outlineLvl w:val="0"/>
      <w:pPrChange w:id="3" w:author="H.J. Banken" w:date="2012-01-18T17:12:00Z">
        <w:pPr>
          <w:keepNext/>
          <w:keepLines/>
          <w:spacing w:before="480"/>
          <w:outlineLvl w:val="0"/>
        </w:pPr>
      </w:pPrChange>
    </w:pPr>
    <w:rPr>
      <w:rFonts w:asciiTheme="majorHAnsi" w:eastAsiaTheme="majorEastAsia" w:hAnsiTheme="majorHAnsi" w:cstheme="majorBidi"/>
      <w:b/>
      <w:bCs/>
      <w:color w:val="345A8A" w:themeColor="accent1" w:themeShade="B5"/>
      <w:sz w:val="32"/>
      <w:szCs w:val="32"/>
      <w:rPrChange w:id="3" w:author="H.J. Banken" w:date="2012-01-18T17:12:00Z">
        <w:rPr>
          <w:rFonts w:asciiTheme="majorHAnsi" w:eastAsiaTheme="majorEastAsia" w:hAnsiTheme="majorHAnsi" w:cstheme="majorBidi"/>
          <w:b/>
          <w:bCs/>
          <w:color w:val="345A8A" w:themeColor="accent1" w:themeShade="B5"/>
          <w:sz w:val="32"/>
          <w:szCs w:val="32"/>
          <w:lang w:val="en-US" w:eastAsia="en-US" w:bidi="ar-SA"/>
        </w:rPr>
      </w:rPrChange>
    </w:rPr>
  </w:style>
  <w:style w:type="paragraph" w:styleId="Heading2">
    <w:name w:val="heading 2"/>
    <w:basedOn w:val="Normal"/>
    <w:next w:val="Normal"/>
    <w:link w:val="Heading2Char"/>
    <w:uiPriority w:val="9"/>
    <w:unhideWhenUsed/>
    <w:qFormat/>
    <w:rsid w:val="003C159E"/>
    <w:pPr>
      <w:keepNext/>
      <w:keepLines/>
      <w:spacing w:before="200"/>
      <w:jc w:val="both"/>
      <w:outlineLvl w:val="1"/>
    </w:pPr>
    <w:rPr>
      <w:rFonts w:asciiTheme="majorHAnsi" w:eastAsiaTheme="majorEastAsia" w:hAnsiTheme="majorHAnsi" w:cstheme="majorBidi"/>
      <w:b/>
      <w:bCs/>
      <w:color w:val="4F81BD" w:themeColor="accent1"/>
      <w:sz w:val="26"/>
      <w:szCs w:val="26"/>
      <w:lang w:val="nl-NL"/>
    </w:rPr>
  </w:style>
  <w:style w:type="paragraph" w:styleId="Heading3">
    <w:name w:val="heading 3"/>
    <w:basedOn w:val="Normal"/>
    <w:next w:val="Normal"/>
    <w:link w:val="Heading3Char"/>
    <w:autoRedefine/>
    <w:uiPriority w:val="9"/>
    <w:unhideWhenUsed/>
    <w:qFormat/>
    <w:rsid w:val="003C159E"/>
    <w:pPr>
      <w:keepNext/>
      <w:keepLines/>
      <w:spacing w:before="200"/>
      <w:jc w:val="both"/>
      <w:outlineLvl w:val="2"/>
    </w:pPr>
    <w:rPr>
      <w:rFonts w:asciiTheme="majorHAnsi" w:eastAsiaTheme="majorEastAsia" w:hAnsiTheme="majorHAnsi" w:cstheme="majorBidi"/>
      <w:b/>
      <w:bCs/>
      <w:color w:val="4F81BD" w:themeColor="accent1"/>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tiaanGrisel">
    <w:name w:val="BastiaanGrisel"/>
    <w:basedOn w:val="Heading1"/>
    <w:autoRedefine/>
    <w:qFormat/>
    <w:rsid w:val="00B17783"/>
    <w:pPr>
      <w:jc w:val="both"/>
    </w:pPr>
    <w:rPr>
      <w:color w:val="63AF34"/>
    </w:rPr>
  </w:style>
  <w:style w:type="character" w:customStyle="1" w:styleId="Heading1Char">
    <w:name w:val="Heading 1 Char"/>
    <w:basedOn w:val="DefaultParagraphFont"/>
    <w:link w:val="Heading1"/>
    <w:uiPriority w:val="9"/>
    <w:rsid w:val="00A05AEC"/>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3A5023"/>
    <w:pPr>
      <w:ind w:left="720"/>
      <w:contextualSpacing/>
    </w:pPr>
  </w:style>
  <w:style w:type="character" w:customStyle="1" w:styleId="Heading2Char">
    <w:name w:val="Heading 2 Char"/>
    <w:basedOn w:val="DefaultParagraphFont"/>
    <w:link w:val="Heading2"/>
    <w:uiPriority w:val="9"/>
    <w:rsid w:val="003C159E"/>
    <w:rPr>
      <w:rFonts w:asciiTheme="majorHAnsi" w:eastAsiaTheme="majorEastAsia" w:hAnsiTheme="majorHAnsi" w:cstheme="majorBidi"/>
      <w:b/>
      <w:bCs/>
      <w:color w:val="4F81BD" w:themeColor="accent1"/>
      <w:sz w:val="26"/>
      <w:szCs w:val="26"/>
      <w:lang w:val="nl-NL"/>
    </w:rPr>
  </w:style>
  <w:style w:type="paragraph" w:styleId="Title">
    <w:name w:val="Title"/>
    <w:basedOn w:val="Normal"/>
    <w:next w:val="Normal"/>
    <w:link w:val="TitleChar"/>
    <w:uiPriority w:val="10"/>
    <w:qFormat/>
    <w:rsid w:val="002F0FAB"/>
    <w:pPr>
      <w:spacing w:after="40"/>
      <w:contextualSpacing/>
      <w:jc w:val="center"/>
      <w:pPrChange w:id="4" w:author="H.J. Banken" w:date="2012-01-18T17:05:00Z">
        <w:pPr>
          <w:pBdr>
            <w:bottom w:val="single" w:sz="8" w:space="4" w:color="4F81BD" w:themeColor="accent1"/>
          </w:pBdr>
          <w:spacing w:after="300"/>
          <w:contextualSpacing/>
        </w:pPr>
      </w:pPrChange>
    </w:pPr>
    <w:rPr>
      <w:rFonts w:ascii="Myriad Pro Semibold" w:eastAsiaTheme="majorEastAsia" w:hAnsi="Myriad Pro Semibold" w:cstheme="majorBidi"/>
      <w:b/>
      <w:bCs/>
      <w:color w:val="D9D9D9" w:themeColor="background1" w:themeShade="D9"/>
      <w:spacing w:val="5"/>
      <w:kern w:val="28"/>
      <w:sz w:val="72"/>
      <w:szCs w:val="72"/>
      <w14:shadow w14:blurRad="152400" w14:dist="0" w14:dir="2700000" w14:sx="100000" w14:sy="100000" w14:kx="0" w14:ky="0" w14:algn="tl">
        <w14:srgbClr w14:val="000000">
          <w14:alpha w14:val="57000"/>
        </w14:srgbClr>
      </w14:shadow>
      <w:rPrChange w:id="4" w:author="H.J. Banken" w:date="2012-01-18T17:05:00Z">
        <w:rPr>
          <w:rFonts w:asciiTheme="majorHAnsi" w:eastAsiaTheme="majorEastAsia" w:hAnsiTheme="majorHAnsi" w:cstheme="majorBidi"/>
          <w:color w:val="17365D" w:themeColor="text2" w:themeShade="BF"/>
          <w:spacing w:val="5"/>
          <w:kern w:val="28"/>
          <w:sz w:val="52"/>
          <w:szCs w:val="52"/>
          <w:lang w:val="en-US" w:eastAsia="en-US" w:bidi="ar-SA"/>
        </w:rPr>
      </w:rPrChange>
    </w:rPr>
  </w:style>
  <w:style w:type="character" w:customStyle="1" w:styleId="TitleChar">
    <w:name w:val="Title Char"/>
    <w:basedOn w:val="DefaultParagraphFont"/>
    <w:link w:val="Title"/>
    <w:uiPriority w:val="10"/>
    <w:rsid w:val="002F0FAB"/>
    <w:rPr>
      <w:rFonts w:ascii="Myriad Pro Semibold" w:eastAsiaTheme="majorEastAsia" w:hAnsi="Myriad Pro Semibold" w:cstheme="majorBidi"/>
      <w:b/>
      <w:bCs/>
      <w:color w:val="D9D9D9" w:themeColor="background1" w:themeShade="D9"/>
      <w:spacing w:val="5"/>
      <w:kern w:val="28"/>
      <w:sz w:val="72"/>
      <w:szCs w:val="72"/>
      <w14:shadow w14:blurRad="152400" w14:dist="0" w14:dir="2700000" w14:sx="100000" w14:sy="100000" w14:kx="0" w14:ky="0" w14:algn="tl">
        <w14:srgbClr w14:val="000000">
          <w14:alpha w14:val="57000"/>
        </w14:srgbClr>
      </w14:shadow>
    </w:rPr>
  </w:style>
  <w:style w:type="character" w:customStyle="1" w:styleId="Heading3Char">
    <w:name w:val="Heading 3 Char"/>
    <w:basedOn w:val="DefaultParagraphFont"/>
    <w:link w:val="Heading3"/>
    <w:uiPriority w:val="9"/>
    <w:rsid w:val="003C159E"/>
    <w:rPr>
      <w:rFonts w:asciiTheme="majorHAnsi" w:eastAsiaTheme="majorEastAsia" w:hAnsiTheme="majorHAnsi" w:cstheme="majorBidi"/>
      <w:b/>
      <w:bCs/>
      <w:color w:val="4F81BD" w:themeColor="accent1"/>
      <w:lang w:val="nl-NL"/>
    </w:rPr>
  </w:style>
  <w:style w:type="character" w:styleId="Hyperlink">
    <w:name w:val="Hyperlink"/>
    <w:basedOn w:val="DefaultParagraphFont"/>
    <w:uiPriority w:val="99"/>
    <w:unhideWhenUsed/>
    <w:rsid w:val="0042790A"/>
    <w:rPr>
      <w:color w:val="0000FF" w:themeColor="hyperlink"/>
      <w:u w:val="single"/>
    </w:rPr>
  </w:style>
  <w:style w:type="paragraph" w:styleId="NoSpacing">
    <w:name w:val="No Spacing"/>
    <w:uiPriority w:val="1"/>
    <w:qFormat/>
    <w:rsid w:val="003746B1"/>
  </w:style>
  <w:style w:type="paragraph" w:styleId="BalloonText">
    <w:name w:val="Balloon Text"/>
    <w:basedOn w:val="Normal"/>
    <w:link w:val="BalloonTextChar"/>
    <w:uiPriority w:val="99"/>
    <w:semiHidden/>
    <w:unhideWhenUsed/>
    <w:rsid w:val="008A7D52"/>
    <w:rPr>
      <w:rFonts w:ascii="Lucida Grande" w:hAnsi="Lucida Grande"/>
      <w:sz w:val="18"/>
      <w:szCs w:val="18"/>
    </w:rPr>
  </w:style>
  <w:style w:type="character" w:customStyle="1" w:styleId="BalloonTextChar">
    <w:name w:val="Balloon Text Char"/>
    <w:basedOn w:val="DefaultParagraphFont"/>
    <w:link w:val="BalloonText"/>
    <w:uiPriority w:val="99"/>
    <w:semiHidden/>
    <w:rsid w:val="008A7D52"/>
    <w:rPr>
      <w:rFonts w:ascii="Lucida Grande" w:hAnsi="Lucida Grande"/>
      <w:sz w:val="18"/>
      <w:szCs w:val="18"/>
    </w:rPr>
  </w:style>
  <w:style w:type="paragraph" w:styleId="TOC1">
    <w:name w:val="toc 1"/>
    <w:basedOn w:val="Normal"/>
    <w:next w:val="Normal"/>
    <w:autoRedefine/>
    <w:uiPriority w:val="39"/>
    <w:unhideWhenUsed/>
    <w:rsid w:val="003C159E"/>
    <w:pPr>
      <w:spacing w:before="120"/>
    </w:pPr>
    <w:rPr>
      <w:b/>
    </w:rPr>
  </w:style>
  <w:style w:type="paragraph" w:styleId="TOC2">
    <w:name w:val="toc 2"/>
    <w:basedOn w:val="Normal"/>
    <w:next w:val="Normal"/>
    <w:autoRedefine/>
    <w:uiPriority w:val="39"/>
    <w:unhideWhenUsed/>
    <w:rsid w:val="003C159E"/>
    <w:pPr>
      <w:ind w:left="240"/>
    </w:pPr>
    <w:rPr>
      <w:b/>
      <w:sz w:val="22"/>
      <w:szCs w:val="22"/>
    </w:rPr>
  </w:style>
  <w:style w:type="paragraph" w:styleId="TOC3">
    <w:name w:val="toc 3"/>
    <w:basedOn w:val="Normal"/>
    <w:next w:val="Normal"/>
    <w:autoRedefine/>
    <w:uiPriority w:val="39"/>
    <w:unhideWhenUsed/>
    <w:rsid w:val="003C159E"/>
    <w:pPr>
      <w:ind w:left="480"/>
    </w:pPr>
    <w:rPr>
      <w:sz w:val="22"/>
      <w:szCs w:val="22"/>
    </w:rPr>
  </w:style>
  <w:style w:type="paragraph" w:styleId="TOC4">
    <w:name w:val="toc 4"/>
    <w:basedOn w:val="Normal"/>
    <w:next w:val="Normal"/>
    <w:autoRedefine/>
    <w:uiPriority w:val="39"/>
    <w:unhideWhenUsed/>
    <w:rsid w:val="003C159E"/>
    <w:pPr>
      <w:ind w:left="720"/>
    </w:pPr>
    <w:rPr>
      <w:sz w:val="20"/>
      <w:szCs w:val="20"/>
    </w:rPr>
  </w:style>
  <w:style w:type="paragraph" w:styleId="TOC5">
    <w:name w:val="toc 5"/>
    <w:basedOn w:val="Normal"/>
    <w:next w:val="Normal"/>
    <w:autoRedefine/>
    <w:uiPriority w:val="39"/>
    <w:unhideWhenUsed/>
    <w:rsid w:val="003C159E"/>
    <w:pPr>
      <w:ind w:left="960"/>
    </w:pPr>
    <w:rPr>
      <w:sz w:val="20"/>
      <w:szCs w:val="20"/>
    </w:rPr>
  </w:style>
  <w:style w:type="paragraph" w:styleId="TOC6">
    <w:name w:val="toc 6"/>
    <w:basedOn w:val="Normal"/>
    <w:next w:val="Normal"/>
    <w:autoRedefine/>
    <w:uiPriority w:val="39"/>
    <w:unhideWhenUsed/>
    <w:rsid w:val="003C159E"/>
    <w:pPr>
      <w:ind w:left="1200"/>
    </w:pPr>
    <w:rPr>
      <w:sz w:val="20"/>
      <w:szCs w:val="20"/>
    </w:rPr>
  </w:style>
  <w:style w:type="paragraph" w:styleId="TOC7">
    <w:name w:val="toc 7"/>
    <w:basedOn w:val="Normal"/>
    <w:next w:val="Normal"/>
    <w:autoRedefine/>
    <w:uiPriority w:val="39"/>
    <w:unhideWhenUsed/>
    <w:rsid w:val="003C159E"/>
    <w:pPr>
      <w:ind w:left="1440"/>
    </w:pPr>
    <w:rPr>
      <w:sz w:val="20"/>
      <w:szCs w:val="20"/>
    </w:rPr>
  </w:style>
  <w:style w:type="paragraph" w:styleId="TOC8">
    <w:name w:val="toc 8"/>
    <w:basedOn w:val="Normal"/>
    <w:next w:val="Normal"/>
    <w:autoRedefine/>
    <w:uiPriority w:val="39"/>
    <w:unhideWhenUsed/>
    <w:rsid w:val="003C159E"/>
    <w:pPr>
      <w:ind w:left="1680"/>
    </w:pPr>
    <w:rPr>
      <w:sz w:val="20"/>
      <w:szCs w:val="20"/>
    </w:rPr>
  </w:style>
  <w:style w:type="paragraph" w:styleId="TOC9">
    <w:name w:val="toc 9"/>
    <w:basedOn w:val="Normal"/>
    <w:next w:val="Normal"/>
    <w:autoRedefine/>
    <w:uiPriority w:val="39"/>
    <w:unhideWhenUsed/>
    <w:rsid w:val="003C159E"/>
    <w:pPr>
      <w:ind w:left="1920"/>
    </w:pPr>
    <w:rPr>
      <w:sz w:val="20"/>
      <w:szCs w:val="20"/>
    </w:rPr>
  </w:style>
  <w:style w:type="paragraph" w:styleId="TOCHeading">
    <w:name w:val="TOC Heading"/>
    <w:basedOn w:val="Heading1"/>
    <w:next w:val="Normal"/>
    <w:uiPriority w:val="39"/>
    <w:unhideWhenUsed/>
    <w:qFormat/>
    <w:rsid w:val="003C159E"/>
    <w:pPr>
      <w:spacing w:line="276" w:lineRule="auto"/>
      <w:outlineLvl w:val="9"/>
    </w:pPr>
    <w:rPr>
      <w:color w:val="365F91" w:themeColor="accent1" w:themeShade="BF"/>
      <w:sz w:val="28"/>
      <w:szCs w:val="28"/>
    </w:rPr>
  </w:style>
  <w:style w:type="paragraph" w:styleId="Header">
    <w:name w:val="header"/>
    <w:basedOn w:val="Normal"/>
    <w:link w:val="HeaderChar"/>
    <w:uiPriority w:val="99"/>
    <w:unhideWhenUsed/>
    <w:rsid w:val="003C159E"/>
    <w:pPr>
      <w:tabs>
        <w:tab w:val="center" w:pos="4320"/>
        <w:tab w:val="right" w:pos="8640"/>
      </w:tabs>
    </w:pPr>
  </w:style>
  <w:style w:type="character" w:customStyle="1" w:styleId="HeaderChar">
    <w:name w:val="Header Char"/>
    <w:basedOn w:val="DefaultParagraphFont"/>
    <w:link w:val="Header"/>
    <w:uiPriority w:val="99"/>
    <w:rsid w:val="003C159E"/>
  </w:style>
  <w:style w:type="paragraph" w:styleId="Footer">
    <w:name w:val="footer"/>
    <w:basedOn w:val="Normal"/>
    <w:link w:val="FooterChar"/>
    <w:uiPriority w:val="99"/>
    <w:unhideWhenUsed/>
    <w:rsid w:val="003C159E"/>
    <w:pPr>
      <w:tabs>
        <w:tab w:val="center" w:pos="4320"/>
        <w:tab w:val="right" w:pos="8640"/>
      </w:tabs>
    </w:pPr>
  </w:style>
  <w:style w:type="character" w:customStyle="1" w:styleId="FooterChar">
    <w:name w:val="Footer Char"/>
    <w:basedOn w:val="DefaultParagraphFont"/>
    <w:link w:val="Footer"/>
    <w:uiPriority w:val="99"/>
    <w:rsid w:val="003C159E"/>
  </w:style>
  <w:style w:type="paragraph" w:styleId="Subtitle">
    <w:name w:val="Subtitle"/>
    <w:basedOn w:val="Normal"/>
    <w:next w:val="Normal"/>
    <w:link w:val="SubtitleChar"/>
    <w:uiPriority w:val="11"/>
    <w:qFormat/>
    <w:rsid w:val="002F0FAB"/>
    <w:pPr>
      <w:numPr>
        <w:ilvl w:val="1"/>
      </w:numPr>
      <w:spacing w:after="240"/>
      <w:pPrChange w:id="5" w:author="H.J. Banken" w:date="2012-01-18T17:05:00Z">
        <w:pPr>
          <w:numPr>
            <w:ilvl w:val="1"/>
          </w:numPr>
        </w:pPr>
      </w:pPrChange>
    </w:pPr>
    <w:rPr>
      <w:rFonts w:asciiTheme="majorHAnsi" w:eastAsiaTheme="majorEastAsia" w:hAnsiTheme="majorHAnsi" w:cstheme="majorBidi"/>
      <w:i/>
      <w:iCs/>
      <w:color w:val="4F81BD" w:themeColor="accent1"/>
      <w:spacing w:val="15"/>
      <w:rPrChange w:id="5" w:author="H.J. Banken" w:date="2012-01-18T17:05:00Z">
        <w:rPr>
          <w:rFonts w:asciiTheme="majorHAnsi" w:eastAsiaTheme="majorEastAsia" w:hAnsiTheme="majorHAnsi" w:cstheme="majorBidi"/>
          <w:i/>
          <w:iCs/>
          <w:color w:val="4F81BD" w:themeColor="accent1"/>
          <w:spacing w:val="15"/>
          <w:sz w:val="24"/>
          <w:szCs w:val="24"/>
          <w:lang w:val="en-US" w:eastAsia="en-US" w:bidi="ar-SA"/>
        </w:rPr>
      </w:rPrChange>
    </w:rPr>
  </w:style>
  <w:style w:type="character" w:customStyle="1" w:styleId="SubtitleChar">
    <w:name w:val="Subtitle Char"/>
    <w:basedOn w:val="DefaultParagraphFont"/>
    <w:link w:val="Subtitle"/>
    <w:uiPriority w:val="11"/>
    <w:rsid w:val="002F0FAB"/>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604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777249">
      <w:bodyDiv w:val="1"/>
      <w:marLeft w:val="0"/>
      <w:marRight w:val="0"/>
      <w:marTop w:val="0"/>
      <w:marBottom w:val="0"/>
      <w:divBdr>
        <w:top w:val="none" w:sz="0" w:space="0" w:color="auto"/>
        <w:left w:val="none" w:sz="0" w:space="0" w:color="auto"/>
        <w:bottom w:val="none" w:sz="0" w:space="0" w:color="auto"/>
        <w:right w:val="none" w:sz="0" w:space="0" w:color="auto"/>
      </w:divBdr>
    </w:div>
    <w:div w:id="1984019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Myriad Pro Semibold">
    <w:panose1 w:val="020B0603030403020204"/>
    <w:charset w:val="00"/>
    <w:family w:val="auto"/>
    <w:pitch w:val="variable"/>
    <w:sig w:usb0="20000287" w:usb1="00000001"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C61"/>
    <w:rsid w:val="001B7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2A7986CA490B4DA4954A0CE5807B87">
    <w:name w:val="602A7986CA490B4DA4954A0CE5807B87"/>
    <w:rsid w:val="001B7C61"/>
  </w:style>
  <w:style w:type="paragraph" w:customStyle="1" w:styleId="1F7169E50CE79F44BE3346F6706351AE">
    <w:name w:val="1F7169E50CE79F44BE3346F6706351AE"/>
    <w:rsid w:val="001B7C61"/>
  </w:style>
  <w:style w:type="paragraph" w:customStyle="1" w:styleId="DD289C2A5C349249BA889E4963CF6A1C">
    <w:name w:val="DD289C2A5C349249BA889E4963CF6A1C"/>
    <w:rsid w:val="001B7C61"/>
  </w:style>
  <w:style w:type="paragraph" w:customStyle="1" w:styleId="133DDABAAC18F94E805392EB136D3E96">
    <w:name w:val="133DDABAAC18F94E805392EB136D3E96"/>
    <w:rsid w:val="001B7C61"/>
  </w:style>
  <w:style w:type="paragraph" w:customStyle="1" w:styleId="A6731DE9623C1B4DB2726DBEE70D0EAF">
    <w:name w:val="A6731DE9623C1B4DB2726DBEE70D0EAF"/>
    <w:rsid w:val="001B7C61"/>
  </w:style>
  <w:style w:type="paragraph" w:customStyle="1" w:styleId="ABE1617BFD3945418C41E5A642FA6BBD">
    <w:name w:val="ABE1617BFD3945418C41E5A642FA6BBD"/>
    <w:rsid w:val="001B7C61"/>
  </w:style>
  <w:style w:type="paragraph" w:customStyle="1" w:styleId="2ABDF9C2EBE50D46B72F769F35075E0C">
    <w:name w:val="2ABDF9C2EBE50D46B72F769F35075E0C"/>
    <w:rsid w:val="001B7C61"/>
  </w:style>
  <w:style w:type="paragraph" w:customStyle="1" w:styleId="4C1CBE537CD69941A4F45A0214F53AC1">
    <w:name w:val="4C1CBE537CD69941A4F45A0214F53AC1"/>
    <w:rsid w:val="001B7C61"/>
  </w:style>
  <w:style w:type="paragraph" w:customStyle="1" w:styleId="2DBEEA59335B5B46AF01F0999848B20B">
    <w:name w:val="2DBEEA59335B5B46AF01F0999848B20B"/>
    <w:rsid w:val="001B7C61"/>
  </w:style>
  <w:style w:type="paragraph" w:customStyle="1" w:styleId="6958594E0273AF4B8AF37981573B45CF">
    <w:name w:val="6958594E0273AF4B8AF37981573B45CF"/>
    <w:rsid w:val="001B7C61"/>
  </w:style>
  <w:style w:type="paragraph" w:customStyle="1" w:styleId="44801B64340C6A4FAA93FB32EDE4BEBB">
    <w:name w:val="44801B64340C6A4FAA93FB32EDE4BEBB"/>
    <w:rsid w:val="001B7C61"/>
  </w:style>
  <w:style w:type="paragraph" w:customStyle="1" w:styleId="67167C538E2363409F5B8DB066F6991B">
    <w:name w:val="67167C538E2363409F5B8DB066F6991B"/>
    <w:rsid w:val="001B7C61"/>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2A7986CA490B4DA4954A0CE5807B87">
    <w:name w:val="602A7986CA490B4DA4954A0CE5807B87"/>
    <w:rsid w:val="001B7C61"/>
  </w:style>
  <w:style w:type="paragraph" w:customStyle="1" w:styleId="1F7169E50CE79F44BE3346F6706351AE">
    <w:name w:val="1F7169E50CE79F44BE3346F6706351AE"/>
    <w:rsid w:val="001B7C61"/>
  </w:style>
  <w:style w:type="paragraph" w:customStyle="1" w:styleId="DD289C2A5C349249BA889E4963CF6A1C">
    <w:name w:val="DD289C2A5C349249BA889E4963CF6A1C"/>
    <w:rsid w:val="001B7C61"/>
  </w:style>
  <w:style w:type="paragraph" w:customStyle="1" w:styleId="133DDABAAC18F94E805392EB136D3E96">
    <w:name w:val="133DDABAAC18F94E805392EB136D3E96"/>
    <w:rsid w:val="001B7C61"/>
  </w:style>
  <w:style w:type="paragraph" w:customStyle="1" w:styleId="A6731DE9623C1B4DB2726DBEE70D0EAF">
    <w:name w:val="A6731DE9623C1B4DB2726DBEE70D0EAF"/>
    <w:rsid w:val="001B7C61"/>
  </w:style>
  <w:style w:type="paragraph" w:customStyle="1" w:styleId="ABE1617BFD3945418C41E5A642FA6BBD">
    <w:name w:val="ABE1617BFD3945418C41E5A642FA6BBD"/>
    <w:rsid w:val="001B7C61"/>
  </w:style>
  <w:style w:type="paragraph" w:customStyle="1" w:styleId="2ABDF9C2EBE50D46B72F769F35075E0C">
    <w:name w:val="2ABDF9C2EBE50D46B72F769F35075E0C"/>
    <w:rsid w:val="001B7C61"/>
  </w:style>
  <w:style w:type="paragraph" w:customStyle="1" w:styleId="4C1CBE537CD69941A4F45A0214F53AC1">
    <w:name w:val="4C1CBE537CD69941A4F45A0214F53AC1"/>
    <w:rsid w:val="001B7C61"/>
  </w:style>
  <w:style w:type="paragraph" w:customStyle="1" w:styleId="2DBEEA59335B5B46AF01F0999848B20B">
    <w:name w:val="2DBEEA59335B5B46AF01F0999848B20B"/>
    <w:rsid w:val="001B7C61"/>
  </w:style>
  <w:style w:type="paragraph" w:customStyle="1" w:styleId="6958594E0273AF4B8AF37981573B45CF">
    <w:name w:val="6958594E0273AF4B8AF37981573B45CF"/>
    <w:rsid w:val="001B7C61"/>
  </w:style>
  <w:style w:type="paragraph" w:customStyle="1" w:styleId="44801B64340C6A4FAA93FB32EDE4BEBB">
    <w:name w:val="44801B64340C6A4FAA93FB32EDE4BEBB"/>
    <w:rsid w:val="001B7C61"/>
  </w:style>
  <w:style w:type="paragraph" w:customStyle="1" w:styleId="67167C538E2363409F5B8DB066F6991B">
    <w:name w:val="67167C538E2363409F5B8DB066F6991B"/>
    <w:rsid w:val="001B7C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03D80-F012-104D-892B-E2CB7DE68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9</Pages>
  <Words>2170</Words>
  <Characters>12369</Characters>
  <Application>Microsoft Macintosh Word</Application>
  <DocSecurity>0</DocSecurity>
  <Lines>103</Lines>
  <Paragraphs>29</Paragraphs>
  <ScaleCrop>false</ScaleCrop>
  <Company>TU Delft</Company>
  <LinksUpToDate>false</LinksUpToDate>
  <CharactersWithSpaces>14510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Bastiaan Grisèl</dc:creator>
  <cp:keywords/>
  <dc:description/>
  <cp:lastModifiedBy>H.J. Banken</cp:lastModifiedBy>
  <cp:revision>26</cp:revision>
  <dcterms:created xsi:type="dcterms:W3CDTF">2011-11-25T14:21:00Z</dcterms:created>
  <dcterms:modified xsi:type="dcterms:W3CDTF">2012-01-18T16:40:00Z</dcterms:modified>
</cp:coreProperties>
</file>